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413A" w14:textId="77777777" w:rsidR="00483559" w:rsidRDefault="00E0454E" w:rsidP="00483559">
      <w:pPr>
        <w:pStyle w:val="Title"/>
        <w:rPr>
          <w:ins w:id="0" w:author="Andrew Mertens" w:date="2022-12-14T02:24:00Z"/>
        </w:rPr>
      </w:pPr>
      <w:ins w:id="1" w:author="Andrew Mertens" w:date="2022-12-14T02:24:00Z">
        <w:r>
          <w:t>Figures and Tables</w:t>
        </w:r>
      </w:ins>
    </w:p>
    <w:p w14:paraId="2C2840A5" w14:textId="0A2E1E97" w:rsidR="001304E5" w:rsidRPr="00483559" w:rsidRDefault="00E0454E" w:rsidP="00483559">
      <w:pPr>
        <w:pStyle w:val="Title"/>
        <w:rPr>
          <w:b w:val="0"/>
          <w:sz w:val="40"/>
          <w:rPrChange w:id="2" w:author="Andrew Mertens" w:date="2022-12-14T02:24:00Z">
            <w:rPr>
              <w:sz w:val="36"/>
            </w:rPr>
          </w:rPrChange>
        </w:rPr>
      </w:pPr>
      <w:r w:rsidRPr="00483559">
        <w:rPr>
          <w:b w:val="0"/>
          <w:sz w:val="40"/>
          <w:rPrChange w:id="3" w:author="Andrew Mertens" w:date="2022-12-14T02:24:00Z">
            <w:rPr>
              <w:sz w:val="36"/>
            </w:rPr>
          </w:rPrChange>
        </w:rPr>
        <w:t>Associations between detection of enteropathogens and microbial source tracking markers in the environment and child enteric infections and growth: an individual participant data meta-analysis</w:t>
      </w:r>
    </w:p>
    <w:p w14:paraId="210C4304" w14:textId="77777777" w:rsidR="00BB1130" w:rsidRDefault="00000000">
      <w:pPr>
        <w:pStyle w:val="FirstParagraph"/>
        <w:rPr>
          <w:del w:id="4" w:author="Andrew Mertens" w:date="2022-12-14T02:24:00Z"/>
        </w:rPr>
      </w:pPr>
      <w:bookmarkStart w:id="5" w:name="primary-figures"/>
      <w:del w:id="6" w:author="Andrew Mertens" w:date="2022-12-14T02:24:00Z">
        <w:r>
          <w:rPr>
            <w:noProof/>
          </w:rPr>
          <w:drawing>
            <wp:inline distT="0" distB="0" distL="0" distR="0" wp14:anchorId="6E73AD71" wp14:editId="66D1C2B5">
              <wp:extent cx="8229600" cy="493776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del>
    </w:p>
    <w:p w14:paraId="1F44B510" w14:textId="77777777" w:rsidR="001304E5" w:rsidRDefault="00E0454E">
      <w:pPr>
        <w:pStyle w:val="Heading1"/>
        <w:rPr>
          <w:ins w:id="7" w:author="Andrew Mertens" w:date="2022-12-14T02:24:00Z"/>
        </w:rPr>
      </w:pPr>
      <w:ins w:id="8" w:author="Andrew Mertens" w:date="2022-12-14T02:24:00Z">
        <w:r>
          <w:lastRenderedPageBreak/>
          <w:t>Primary figures</w:t>
        </w:r>
      </w:ins>
    </w:p>
    <w:p w14:paraId="29E2E65A" w14:textId="77777777" w:rsidR="001304E5" w:rsidRDefault="00E0454E">
      <w:pPr>
        <w:pStyle w:val="FirstParagraph"/>
        <w:rPr>
          <w:ins w:id="9" w:author="Andrew Mertens" w:date="2022-12-14T02:24:00Z"/>
        </w:rPr>
      </w:pPr>
      <w:ins w:id="10" w:author="Andrew Mertens" w:date="2022-12-14T02:24:00Z">
        <w:r>
          <w:rPr>
            <w:noProof/>
          </w:rPr>
          <w:drawing>
            <wp:inline distT="0" distB="0" distL="0" distR="0" wp14:anchorId="05A9EA1E" wp14:editId="48CE1A99">
              <wp:extent cx="6239933" cy="364066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8"/>
                      <a:stretch>
                        <a:fillRect/>
                      </a:stretch>
                    </pic:blipFill>
                    <pic:spPr bwMode="auto">
                      <a:xfrm>
                        <a:off x="0" y="0"/>
                        <a:ext cx="6248758" cy="3645815"/>
                      </a:xfrm>
                      <a:prstGeom prst="rect">
                        <a:avLst/>
                      </a:prstGeom>
                      <a:noFill/>
                      <a:ln w="9525">
                        <a:noFill/>
                        <a:headEnd/>
                        <a:tailEnd/>
                      </a:ln>
                    </pic:spPr>
                  </pic:pic>
                </a:graphicData>
              </a:graphic>
            </wp:inline>
          </w:drawing>
        </w:r>
      </w:ins>
    </w:p>
    <w:p w14:paraId="00ABE5BD" w14:textId="77777777" w:rsidR="001304E5" w:rsidRDefault="00E0454E">
      <w:pPr>
        <w:pStyle w:val="BodyText"/>
      </w:pPr>
      <w:r>
        <w:rPr>
          <w:b/>
          <w:bCs/>
        </w:rPr>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w:t>
      </w:r>
      <w:ins w:id="11" w:author="Andrew Mertens" w:date="2022-12-14T02:24:00Z">
        <w:r>
          <w:t xml:space="preserve"> Starred points indicate P-values &lt; 0.05.</w:t>
        </w:r>
      </w:ins>
    </w:p>
    <w:p w14:paraId="5D992B5F" w14:textId="651CC6B9" w:rsidR="001304E5" w:rsidRDefault="001304E5">
      <w:pPr>
        <w:pStyle w:val="BodyText"/>
      </w:pPr>
    </w:p>
    <w:p w14:paraId="182780EF" w14:textId="77777777" w:rsidR="00A25DEC" w:rsidRDefault="00A25DEC">
      <w:pPr>
        <w:pStyle w:val="BodyText"/>
        <w:rPr>
          <w:del w:id="12" w:author="Andrew Mertens" w:date="2022-12-14T02:24:00Z"/>
        </w:rPr>
      </w:pPr>
    </w:p>
    <w:p w14:paraId="3E8A08DF" w14:textId="77777777" w:rsidR="00A25DEC" w:rsidRDefault="00A25DEC">
      <w:pPr>
        <w:pStyle w:val="BodyText"/>
        <w:rPr>
          <w:del w:id="13" w:author="Andrew Mertens" w:date="2022-12-14T02:24:00Z"/>
        </w:rPr>
      </w:pPr>
    </w:p>
    <w:p w14:paraId="508327C1" w14:textId="77777777" w:rsidR="00A25DEC" w:rsidRDefault="00A25DEC">
      <w:pPr>
        <w:pStyle w:val="BodyText"/>
        <w:rPr>
          <w:del w:id="14" w:author="Andrew Mertens" w:date="2022-12-14T02:24:00Z"/>
        </w:rPr>
      </w:pPr>
    </w:p>
    <w:p w14:paraId="529901A9" w14:textId="77777777" w:rsidR="00BB1130" w:rsidRDefault="00000000">
      <w:pPr>
        <w:pStyle w:val="BodyText"/>
        <w:rPr>
          <w:del w:id="15" w:author="Andrew Mertens" w:date="2022-12-14T02:24:00Z"/>
        </w:rPr>
      </w:pPr>
      <w:del w:id="16" w:author="Andrew Mertens" w:date="2022-12-14T02:24:00Z">
        <w:r>
          <w:rPr>
            <w:noProof/>
          </w:rPr>
          <w:lastRenderedPageBreak/>
          <w:drawing>
            <wp:inline distT="0" distB="0" distL="0" distR="0" wp14:anchorId="52E19579" wp14:editId="33301E12">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del>
    </w:p>
    <w:p w14:paraId="60D6AE3D" w14:textId="504192D4" w:rsidR="00CD5625" w:rsidRDefault="00CD5625">
      <w:pPr>
        <w:pStyle w:val="BodyText"/>
        <w:rPr>
          <w:ins w:id="17" w:author="Andrew Mertens" w:date="2022-12-14T02:24:00Z"/>
        </w:rPr>
      </w:pPr>
      <w:ins w:id="18" w:author="Andrew Mertens" w:date="2022-12-14T02:24:00Z">
        <w:r>
          <w:rPr>
            <w:noProof/>
          </w:rPr>
          <w:lastRenderedPageBreak/>
          <w:drawing>
            <wp:inline distT="0" distB="0" distL="0" distR="0" wp14:anchorId="7EAAAFAB" wp14:editId="75223F75">
              <wp:extent cx="8229600" cy="4114800"/>
              <wp:effectExtent l="0" t="0" r="0" b="0"/>
              <wp:docPr id="2" name="Picture"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descr="Chart, box and whisker chart&#10;&#10;Description automatically generated"/>
                      <pic:cNvPicPr/>
                    </pic:nvPicPr>
                    <pic:blipFill>
                      <a:blip r:embed="rId10"/>
                      <a:stretch>
                        <a:fillRect/>
                      </a:stretch>
                    </pic:blipFill>
                    <pic:spPr bwMode="auto">
                      <a:xfrm>
                        <a:off x="0" y="0"/>
                        <a:ext cx="8229600" cy="4114800"/>
                      </a:xfrm>
                      <a:prstGeom prst="rect">
                        <a:avLst/>
                      </a:prstGeom>
                      <a:noFill/>
                      <a:ln w="9525">
                        <a:noFill/>
                        <a:headEnd/>
                        <a:tailEnd/>
                      </a:ln>
                    </pic:spPr>
                  </pic:pic>
                </a:graphicData>
              </a:graphic>
            </wp:inline>
          </w:drawing>
        </w:r>
      </w:ins>
    </w:p>
    <w:p w14:paraId="5821BFB1" w14:textId="56BECD30" w:rsidR="001304E5" w:rsidRDefault="00E0454E">
      <w:pPr>
        <w:pStyle w:val="BodyText"/>
      </w:pPr>
      <w:r>
        <w:rPr>
          <w:b/>
          <w:bCs/>
        </w:rPr>
        <w:t>Figure 2.</w:t>
      </w:r>
      <w:r>
        <w:t xml:space="preserve"> Forest plots of associations between the prevalence of any enteropathogen or any MST markers in different types of environmental samples and child </w:t>
      </w:r>
      <w:del w:id="19" w:author="Andrew Mertens" w:date="2022-12-14T02:24:00Z">
        <w:r w:rsidR="00000000">
          <w:delText>diarrheal</w:delText>
        </w:r>
      </w:del>
      <w:ins w:id="20" w:author="Andrew Mertens" w:date="2022-12-14T02:24:00Z">
        <w:r w:rsidR="002E3907">
          <w:t>diarrhoea</w:t>
        </w:r>
        <w:r>
          <w:t>l</w:t>
        </w:r>
      </w:ins>
      <w:r>
        <w:t xml:space="preserve"> disease. The presented prevalence ratios compare </w:t>
      </w:r>
      <w:del w:id="21" w:author="Andrew Mertens" w:date="2022-12-14T02:24:00Z">
        <w:r w:rsidR="00000000">
          <w:delText>diarrhea</w:delText>
        </w:r>
      </w:del>
      <w:ins w:id="22" w:author="Andrew Mertens" w:date="2022-12-14T02:24:00Z">
        <w:r w:rsidR="002E3907">
          <w:t>diarrhoea</w:t>
        </w:r>
      </w:ins>
      <w:r>
        <w:t xml:space="preserve">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70D27F07" w14:textId="77777777" w:rsidR="00BB1130" w:rsidRDefault="00000000">
      <w:pPr>
        <w:pStyle w:val="BodyText"/>
        <w:rPr>
          <w:del w:id="23" w:author="Andrew Mertens" w:date="2022-12-14T02:24:00Z"/>
        </w:rPr>
      </w:pPr>
      <w:del w:id="24" w:author="Andrew Mertens" w:date="2022-12-14T02:24:00Z">
        <w:r>
          <w:rPr>
            <w:noProof/>
          </w:rPr>
          <w:lastRenderedPageBreak/>
          <w:drawing>
            <wp:inline distT="0" distB="0" distL="0" distR="0" wp14:anchorId="56603284" wp14:editId="437EDF46">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11"/>
                      <a:stretch>
                        <a:fillRect/>
                      </a:stretch>
                    </pic:blipFill>
                    <pic:spPr bwMode="auto">
                      <a:xfrm>
                        <a:off x="0" y="0"/>
                        <a:ext cx="8229600" cy="4114800"/>
                      </a:xfrm>
                      <a:prstGeom prst="rect">
                        <a:avLst/>
                      </a:prstGeom>
                      <a:noFill/>
                      <a:ln w="9525">
                        <a:noFill/>
                        <a:headEnd/>
                        <a:tailEnd/>
                      </a:ln>
                    </pic:spPr>
                  </pic:pic>
                </a:graphicData>
              </a:graphic>
            </wp:inline>
          </w:drawing>
        </w:r>
      </w:del>
    </w:p>
    <w:p w14:paraId="21C3C8FD" w14:textId="64861688" w:rsidR="001304E5" w:rsidRDefault="001304E5">
      <w:pPr>
        <w:pStyle w:val="BodyText"/>
        <w:rPr>
          <w:ins w:id="25" w:author="Andrew Mertens" w:date="2022-12-14T02:24:00Z"/>
        </w:rPr>
      </w:pPr>
    </w:p>
    <w:p w14:paraId="07B87863" w14:textId="23F606C2" w:rsidR="00B4753E" w:rsidRDefault="00B4753E">
      <w:pPr>
        <w:pStyle w:val="BodyText"/>
        <w:rPr>
          <w:ins w:id="26" w:author="Andrew Mertens" w:date="2022-12-14T02:24:00Z"/>
        </w:rPr>
      </w:pPr>
      <w:ins w:id="27" w:author="Andrew Mertens" w:date="2022-12-14T02:24:00Z">
        <w:r>
          <w:rPr>
            <w:noProof/>
          </w:rPr>
          <w:lastRenderedPageBreak/>
          <w:drawing>
            <wp:inline distT="0" distB="0" distL="0" distR="0" wp14:anchorId="306E088F" wp14:editId="084B25C0">
              <wp:extent cx="8229600" cy="4114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27" name="Picture"/>
                      <pic:cNvPicPr/>
                    </pic:nvPicPr>
                    <pic:blipFill>
                      <a:blip r:embed="rId12"/>
                      <a:stretch>
                        <a:fillRect/>
                      </a:stretch>
                    </pic:blipFill>
                    <pic:spPr bwMode="auto">
                      <a:xfrm>
                        <a:off x="0" y="0"/>
                        <a:ext cx="8229600" cy="4114800"/>
                      </a:xfrm>
                      <a:prstGeom prst="rect">
                        <a:avLst/>
                      </a:prstGeom>
                      <a:noFill/>
                      <a:ln w="9525">
                        <a:noFill/>
                        <a:headEnd/>
                        <a:tailEnd/>
                      </a:ln>
                    </pic:spPr>
                  </pic:pic>
                </a:graphicData>
              </a:graphic>
            </wp:inline>
          </w:drawing>
        </w:r>
      </w:ins>
    </w:p>
    <w:p w14:paraId="6F0243A9" w14:textId="3278266D" w:rsidR="001304E5" w:rsidRDefault="00E0454E">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4666E635" w14:textId="749A6B73" w:rsidR="008956B7" w:rsidRDefault="008956B7">
      <w:pPr>
        <w:pStyle w:val="BodyText"/>
        <w:rPr>
          <w:ins w:id="28" w:author="Andrew Mertens" w:date="2022-12-14T02:24:00Z"/>
        </w:rPr>
      </w:pPr>
    </w:p>
    <w:p w14:paraId="6318FFB4" w14:textId="51169001" w:rsidR="008956B7" w:rsidRDefault="008956B7">
      <w:pPr>
        <w:pStyle w:val="BodyText"/>
        <w:rPr>
          <w:ins w:id="29" w:author="Andrew Mertens" w:date="2022-12-14T02:24:00Z"/>
        </w:rPr>
      </w:pPr>
    </w:p>
    <w:p w14:paraId="699F5A9D" w14:textId="77777777" w:rsidR="008956B7" w:rsidRDefault="008956B7">
      <w:pPr>
        <w:pStyle w:val="BodyText"/>
        <w:rPr>
          <w:ins w:id="30" w:author="Andrew Mertens" w:date="2022-12-14T02:24:00Z"/>
        </w:rPr>
      </w:pPr>
    </w:p>
    <w:p w14:paraId="44EA9B9C" w14:textId="77777777" w:rsidR="001304E5" w:rsidRDefault="00E0454E">
      <w:pPr>
        <w:pStyle w:val="BodyText"/>
        <w:pPrChange w:id="31" w:author="Andrew Mertens" w:date="2022-12-14T02:24:00Z">
          <w:pPr>
            <w:pStyle w:val="FirstParagraph"/>
          </w:pPr>
        </w:pPrChange>
      </w:pPr>
      <w:bookmarkStart w:id="32" w:name="tables"/>
      <w:r>
        <w:rPr>
          <w:b/>
          <w:bCs/>
        </w:rPr>
        <w:lastRenderedPageBreak/>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14402" w:type="dxa"/>
        <w:jc w:val="center"/>
        <w:tblLayout w:type="fixed"/>
        <w:tblLook w:val="0420" w:firstRow="1" w:lastRow="0" w:firstColumn="0" w:lastColumn="0" w:noHBand="0" w:noVBand="1"/>
      </w:tblPr>
      <w:tblGrid>
        <w:gridCol w:w="929"/>
        <w:gridCol w:w="1052"/>
        <w:gridCol w:w="1080"/>
        <w:gridCol w:w="1322"/>
        <w:gridCol w:w="1007"/>
        <w:gridCol w:w="764"/>
        <w:gridCol w:w="755"/>
        <w:gridCol w:w="812"/>
        <w:gridCol w:w="725"/>
        <w:gridCol w:w="608"/>
        <w:gridCol w:w="582"/>
        <w:gridCol w:w="725"/>
        <w:gridCol w:w="625"/>
        <w:gridCol w:w="599"/>
        <w:gridCol w:w="881"/>
        <w:gridCol w:w="625"/>
        <w:gridCol w:w="599"/>
        <w:gridCol w:w="712"/>
        <w:tblGridChange w:id="33">
          <w:tblGrid>
            <w:gridCol w:w="929"/>
            <w:gridCol w:w="1052"/>
            <w:gridCol w:w="1080"/>
            <w:gridCol w:w="1322"/>
            <w:gridCol w:w="1007"/>
            <w:gridCol w:w="764"/>
            <w:gridCol w:w="755"/>
            <w:gridCol w:w="812"/>
            <w:gridCol w:w="725"/>
            <w:gridCol w:w="608"/>
            <w:gridCol w:w="582"/>
            <w:gridCol w:w="725"/>
            <w:gridCol w:w="625"/>
            <w:gridCol w:w="599"/>
            <w:gridCol w:w="881"/>
            <w:gridCol w:w="625"/>
            <w:gridCol w:w="599"/>
            <w:gridCol w:w="712"/>
          </w:tblGrid>
        </w:tblGridChange>
      </w:tblGrid>
      <w:tr w:rsidR="00064CC5" w14:paraId="49068212" w14:textId="77777777" w:rsidTr="008956B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609B31" w14:textId="77777777" w:rsidR="001304E5" w:rsidRDefault="00E0454E">
            <w:pPr>
              <w:keepNext/>
              <w:spacing w:before="100" w:after="100" w:line="240" w:lineRule="auto"/>
              <w:ind w:left="100" w:right="100"/>
              <w:jc w:val="left"/>
            </w:pPr>
            <w:r>
              <w:rPr>
                <w:rFonts w:ascii="Arial" w:eastAsia="Arial" w:hAnsi="Arial" w:cs="Arial"/>
                <w:b/>
                <w:color w:val="000000"/>
                <w:sz w:val="16"/>
                <w:szCs w:val="16"/>
              </w:rPr>
              <w:t>Study</w:t>
            </w:r>
          </w:p>
        </w:tc>
        <w:tc>
          <w:tcPr>
            <w:tcW w:w="10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2E99BD" w14:textId="77777777" w:rsidR="001304E5" w:rsidRDefault="00E0454E">
            <w:pPr>
              <w:keepNext/>
              <w:spacing w:before="100" w:after="100" w:line="240" w:lineRule="auto"/>
              <w:ind w:left="100" w:right="100"/>
              <w:jc w:val="left"/>
            </w:pPr>
            <w:r>
              <w:rPr>
                <w:rFonts w:ascii="Arial" w:eastAsia="Arial" w:hAnsi="Arial" w:cs="Arial"/>
                <w:b/>
                <w:color w:val="000000"/>
                <w:sz w:val="16"/>
                <w:szCs w:val="16"/>
              </w:rPr>
              <w:t>Trial</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CCDA14"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3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D6F2C1"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2BA683"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9FC59C"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6CB93B" w14:textId="75485ACA" w:rsidR="001304E5" w:rsidRDefault="00E0454E">
            <w:pPr>
              <w:keepNext/>
              <w:spacing w:before="100" w:after="100" w:line="240" w:lineRule="auto"/>
              <w:ind w:left="100" w:right="100"/>
              <w:jc w:val="right"/>
            </w:pPr>
            <w:r>
              <w:rPr>
                <w:rFonts w:ascii="Arial" w:eastAsia="Arial" w:hAnsi="Arial" w:cs="Arial"/>
                <w:b/>
                <w:color w:val="000000"/>
                <w:sz w:val="16"/>
                <w:szCs w:val="16"/>
              </w:rPr>
              <w:t xml:space="preserve"># </w:t>
            </w:r>
            <w:del w:id="34" w:author="Andrew Mertens" w:date="2022-12-14T02:24:00Z">
              <w:r w:rsidR="00000000">
                <w:rPr>
                  <w:rFonts w:ascii="Arial" w:eastAsia="Arial" w:hAnsi="Arial" w:cs="Arial"/>
                  <w:b/>
                  <w:color w:val="000000"/>
                  <w:sz w:val="16"/>
                  <w:szCs w:val="16"/>
                </w:rPr>
                <w:delText>diarrhea</w:delText>
              </w:r>
            </w:del>
            <w:ins w:id="35" w:author="Andrew Mertens" w:date="2022-12-14T02:24:00Z">
              <w:r w:rsidR="002E3907">
                <w:rPr>
                  <w:rFonts w:ascii="Arial" w:eastAsia="Arial" w:hAnsi="Arial" w:cs="Arial"/>
                  <w:b/>
                  <w:color w:val="000000"/>
                  <w:sz w:val="16"/>
                  <w:szCs w:val="16"/>
                </w:rPr>
                <w:t>diarrhoea</w:t>
              </w:r>
            </w:ins>
            <w:r>
              <w:rPr>
                <w:rFonts w:ascii="Arial" w:eastAsia="Arial" w:hAnsi="Arial" w:cs="Arial"/>
                <w:b/>
                <w:color w:val="000000"/>
                <w:sz w:val="16"/>
                <w:szCs w:val="16"/>
              </w:rPr>
              <w:t xml:space="preserve">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0AD1D1" w14:textId="73CFF9D5" w:rsidR="001304E5" w:rsidRDefault="00E0454E">
            <w:pPr>
              <w:keepNext/>
              <w:spacing w:before="100" w:after="100" w:line="240" w:lineRule="auto"/>
              <w:ind w:left="100" w:right="100"/>
              <w:jc w:val="right"/>
            </w:pPr>
            <w:r>
              <w:rPr>
                <w:rFonts w:ascii="Arial" w:eastAsia="Arial" w:hAnsi="Arial" w:cs="Arial"/>
                <w:b/>
                <w:color w:val="000000"/>
                <w:sz w:val="16"/>
                <w:szCs w:val="16"/>
              </w:rPr>
              <w:t xml:space="preserve"># </w:t>
            </w:r>
            <w:del w:id="36" w:author="Andrew Mertens" w:date="2022-12-14T02:24:00Z">
              <w:r w:rsidR="00000000">
                <w:rPr>
                  <w:rFonts w:ascii="Arial" w:eastAsia="Arial" w:hAnsi="Arial" w:cs="Arial"/>
                  <w:b/>
                  <w:color w:val="000000"/>
                  <w:sz w:val="16"/>
                  <w:szCs w:val="16"/>
                </w:rPr>
                <w:delText>diarrhea</w:delText>
              </w:r>
            </w:del>
            <w:ins w:id="37" w:author="Andrew Mertens" w:date="2022-12-14T02:24:00Z">
              <w:r w:rsidR="002E3907">
                <w:rPr>
                  <w:rFonts w:ascii="Arial" w:eastAsia="Arial" w:hAnsi="Arial" w:cs="Arial"/>
                  <w:b/>
                  <w:color w:val="000000"/>
                  <w:sz w:val="16"/>
                  <w:szCs w:val="16"/>
                </w:rPr>
                <w:t>diarrhoea</w:t>
              </w:r>
            </w:ins>
            <w:r>
              <w:rPr>
                <w:rFonts w:ascii="Arial" w:eastAsia="Arial" w:hAnsi="Arial" w:cs="Arial"/>
                <w:b/>
                <w:color w:val="000000"/>
                <w:sz w:val="16"/>
                <w:szCs w:val="16"/>
              </w:rPr>
              <w:t xml:space="preserve">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202069" w14:textId="0CB0435D" w:rsidR="001304E5" w:rsidRDefault="00000000">
            <w:pPr>
              <w:keepNext/>
              <w:spacing w:before="100" w:after="100" w:line="240" w:lineRule="auto"/>
              <w:ind w:left="100" w:right="100"/>
              <w:jc w:val="right"/>
            </w:pPr>
            <w:del w:id="38" w:author="Andrew Mertens" w:date="2022-12-14T02:24:00Z">
              <w:r>
                <w:rPr>
                  <w:rFonts w:ascii="Arial" w:eastAsia="Arial" w:hAnsi="Arial" w:cs="Arial"/>
                  <w:b/>
                  <w:color w:val="000000"/>
                  <w:sz w:val="16"/>
                  <w:szCs w:val="16"/>
                </w:rPr>
                <w:delText>Diarrhea</w:delText>
              </w:r>
            </w:del>
            <w:ins w:id="39" w:author="Andrew Mertens" w:date="2022-12-14T02:24:00Z">
              <w:r w:rsidR="002E3907">
                <w:rPr>
                  <w:rFonts w:ascii="Arial" w:eastAsia="Arial" w:hAnsi="Arial" w:cs="Arial"/>
                  <w:b/>
                  <w:color w:val="000000"/>
                  <w:sz w:val="16"/>
                  <w:szCs w:val="16"/>
                </w:rPr>
                <w:t>Diarrhoea</w:t>
              </w:r>
            </w:ins>
            <w:r w:rsidR="002E3907">
              <w:rPr>
                <w:rFonts w:ascii="Arial" w:eastAsia="Arial" w:hAnsi="Arial" w:cs="Arial"/>
                <w:b/>
                <w:color w:val="000000"/>
                <w:sz w:val="16"/>
                <w:szCs w:val="16"/>
              </w:rPr>
              <w:t xml:space="preserve">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881BC3"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9DC37C"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613601"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61828E"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DA5249"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93860C"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8A57CB"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56F3FE"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DB2AD1" w14:textId="77777777" w:rsidR="001304E5" w:rsidRDefault="00E0454E">
            <w:pPr>
              <w:keepNext/>
              <w:spacing w:before="100" w:after="100" w:line="240" w:lineRule="auto"/>
              <w:ind w:left="100" w:right="100"/>
              <w:jc w:val="right"/>
            </w:pPr>
            <w:r>
              <w:rPr>
                <w:rFonts w:ascii="Arial" w:eastAsia="Arial" w:hAnsi="Arial" w:cs="Arial"/>
                <w:b/>
                <w:color w:val="000000"/>
                <w:sz w:val="16"/>
                <w:szCs w:val="16"/>
              </w:rPr>
              <w:t>Wasting prev.</w:t>
            </w:r>
          </w:p>
        </w:tc>
      </w:tr>
      <w:tr w:rsidR="00064CC5" w14:paraId="4E5F7CA3" w14:textId="77777777" w:rsidTr="008956B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19B8C6D5" w14:textId="77777777" w:rsidR="001304E5" w:rsidRDefault="00E0454E">
            <w:pPr>
              <w:keepNext/>
              <w:spacing w:before="100" w:after="100" w:line="240" w:lineRule="auto"/>
              <w:ind w:left="100" w:right="100"/>
              <w:jc w:val="left"/>
            </w:pPr>
            <w:r>
              <w:rPr>
                <w:rFonts w:ascii="Arial" w:eastAsia="Arial" w:hAnsi="Arial" w:cs="Arial"/>
                <w:color w:val="000000"/>
                <w:sz w:val="16"/>
                <w:szCs w:val="16"/>
              </w:rPr>
              <w:t>Reese 2017</w:t>
            </w:r>
          </w:p>
        </w:tc>
        <w:tc>
          <w:tcPr>
            <w:tcW w:w="1052" w:type="dxa"/>
            <w:tcBorders>
              <w:bottom w:val="single" w:sz="4" w:space="0" w:color="666666"/>
            </w:tcBorders>
            <w:shd w:val="clear" w:color="auto" w:fill="FFFFFF"/>
            <w:tcMar>
              <w:top w:w="0" w:type="dxa"/>
              <w:left w:w="0" w:type="dxa"/>
              <w:bottom w:w="0" w:type="dxa"/>
              <w:right w:w="0" w:type="dxa"/>
            </w:tcMar>
            <w:vAlign w:val="center"/>
          </w:tcPr>
          <w:p w14:paraId="60B08822" w14:textId="77777777" w:rsidR="001304E5" w:rsidRDefault="00E0454E">
            <w:pPr>
              <w:keepNext/>
              <w:spacing w:before="100" w:after="100" w:line="240" w:lineRule="auto"/>
              <w:ind w:left="100" w:right="100"/>
              <w:jc w:val="left"/>
            </w:pPr>
            <w:r>
              <w:rPr>
                <w:rFonts w:ascii="Arial" w:eastAsia="Arial" w:hAnsi="Arial" w:cs="Arial"/>
                <w:color w:val="000000"/>
                <w:sz w:val="16"/>
                <w:szCs w:val="16"/>
              </w:rPr>
              <w:t>Gram Vikas</w:t>
            </w:r>
          </w:p>
        </w:tc>
        <w:tc>
          <w:tcPr>
            <w:tcW w:w="1080" w:type="dxa"/>
            <w:tcBorders>
              <w:bottom w:val="single" w:sz="4" w:space="0" w:color="666666"/>
            </w:tcBorders>
            <w:shd w:val="clear" w:color="auto" w:fill="FFFFFF"/>
            <w:tcMar>
              <w:top w:w="0" w:type="dxa"/>
              <w:left w:w="0" w:type="dxa"/>
              <w:bottom w:w="0" w:type="dxa"/>
              <w:right w:w="0" w:type="dxa"/>
            </w:tcMar>
            <w:vAlign w:val="center"/>
          </w:tcPr>
          <w:p w14:paraId="6F636760" w14:textId="77777777" w:rsidR="001304E5" w:rsidRDefault="001304E5">
            <w:pPr>
              <w:keepNext/>
              <w:spacing w:before="100" w:after="100" w:line="240" w:lineRule="auto"/>
              <w:ind w:left="100" w:right="100"/>
              <w:jc w:val="right"/>
            </w:pPr>
          </w:p>
        </w:tc>
        <w:tc>
          <w:tcPr>
            <w:tcW w:w="1322" w:type="dxa"/>
            <w:tcBorders>
              <w:bottom w:val="single" w:sz="4" w:space="0" w:color="666666"/>
            </w:tcBorders>
            <w:shd w:val="clear" w:color="auto" w:fill="FFFFFF"/>
            <w:tcMar>
              <w:top w:w="0" w:type="dxa"/>
              <w:left w:w="0" w:type="dxa"/>
              <w:bottom w:w="0" w:type="dxa"/>
              <w:right w:w="0" w:type="dxa"/>
            </w:tcMar>
            <w:vAlign w:val="center"/>
          </w:tcPr>
          <w:p w14:paraId="5381C4B6" w14:textId="77777777" w:rsidR="001304E5" w:rsidRDefault="001304E5">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34645741" w14:textId="77777777" w:rsidR="001304E5" w:rsidRDefault="001304E5">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087429FD" w14:textId="77777777" w:rsidR="001304E5" w:rsidRDefault="001304E5">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6B7B8C6D" w14:textId="6114F850" w:rsidR="001304E5" w:rsidRDefault="00000000">
            <w:pPr>
              <w:keepNext/>
              <w:spacing w:before="100" w:after="100" w:line="240" w:lineRule="auto"/>
              <w:ind w:left="100" w:right="100"/>
              <w:jc w:val="right"/>
            </w:pPr>
            <w:del w:id="40" w:author="Andrew Mertens" w:date="2022-12-14T02:24:00Z">
              <w:r>
                <w:rPr>
                  <w:rFonts w:ascii="Arial" w:eastAsia="Arial" w:hAnsi="Arial" w:cs="Arial"/>
                  <w:color w:val="000000"/>
                  <w:sz w:val="16"/>
                  <w:szCs w:val="16"/>
                </w:rPr>
                <w:delText>210</w:delText>
              </w:r>
            </w:del>
            <w:ins w:id="41" w:author="Andrew Mertens" w:date="2022-12-14T02:24:00Z">
              <w:r w:rsidR="00E0454E">
                <w:rPr>
                  <w:rFonts w:ascii="Arial" w:eastAsia="Arial" w:hAnsi="Arial" w:cs="Arial"/>
                  <w:color w:val="000000"/>
                  <w:sz w:val="16"/>
                  <w:szCs w:val="16"/>
                </w:rPr>
                <w:t>1,044</w:t>
              </w:r>
            </w:ins>
          </w:p>
        </w:tc>
        <w:tc>
          <w:tcPr>
            <w:tcW w:w="812" w:type="dxa"/>
            <w:tcBorders>
              <w:bottom w:val="single" w:sz="4" w:space="0" w:color="666666"/>
            </w:tcBorders>
            <w:shd w:val="clear" w:color="auto" w:fill="FFFFFF"/>
            <w:tcMar>
              <w:top w:w="0" w:type="dxa"/>
              <w:left w:w="0" w:type="dxa"/>
              <w:bottom w:w="0" w:type="dxa"/>
              <w:right w:w="0" w:type="dxa"/>
            </w:tcMar>
            <w:vAlign w:val="center"/>
          </w:tcPr>
          <w:p w14:paraId="7DC7104E" w14:textId="7C86F15F" w:rsidR="001304E5" w:rsidRDefault="00000000">
            <w:pPr>
              <w:keepNext/>
              <w:spacing w:before="100" w:after="100" w:line="240" w:lineRule="auto"/>
              <w:ind w:left="100" w:right="100"/>
              <w:jc w:val="right"/>
            </w:pPr>
            <w:del w:id="42" w:author="Andrew Mertens" w:date="2022-12-14T02:24:00Z">
              <w:r>
                <w:rPr>
                  <w:rFonts w:ascii="Arial" w:eastAsia="Arial" w:hAnsi="Arial" w:cs="Arial"/>
                  <w:color w:val="000000"/>
                  <w:sz w:val="16"/>
                  <w:szCs w:val="16"/>
                </w:rPr>
                <w:delText>17</w:delText>
              </w:r>
            </w:del>
            <w:ins w:id="43" w:author="Andrew Mertens" w:date="2022-12-14T02:24:00Z">
              <w:r w:rsidR="00E0454E">
                <w:rPr>
                  <w:rFonts w:ascii="Arial" w:eastAsia="Arial" w:hAnsi="Arial" w:cs="Arial"/>
                  <w:color w:val="000000"/>
                  <w:sz w:val="16"/>
                  <w:szCs w:val="16"/>
                </w:rPr>
                <w:t>46</w:t>
              </w:r>
            </w:ins>
          </w:p>
        </w:tc>
        <w:tc>
          <w:tcPr>
            <w:tcW w:w="725" w:type="dxa"/>
            <w:tcBorders>
              <w:bottom w:val="single" w:sz="4" w:space="0" w:color="666666"/>
            </w:tcBorders>
            <w:shd w:val="clear" w:color="auto" w:fill="FFFFFF"/>
            <w:tcMar>
              <w:top w:w="0" w:type="dxa"/>
              <w:left w:w="0" w:type="dxa"/>
              <w:bottom w:w="0" w:type="dxa"/>
              <w:right w:w="0" w:type="dxa"/>
            </w:tcMar>
            <w:vAlign w:val="center"/>
          </w:tcPr>
          <w:p w14:paraId="58C970F4" w14:textId="5FE6C152" w:rsidR="001304E5" w:rsidRDefault="00000000">
            <w:pPr>
              <w:keepNext/>
              <w:spacing w:before="100" w:after="100" w:line="240" w:lineRule="auto"/>
              <w:ind w:left="100" w:right="100"/>
              <w:jc w:val="right"/>
            </w:pPr>
            <w:del w:id="44" w:author="Andrew Mertens" w:date="2022-12-14T02:24:00Z">
              <w:r>
                <w:rPr>
                  <w:rFonts w:ascii="Arial" w:eastAsia="Arial" w:hAnsi="Arial" w:cs="Arial"/>
                  <w:color w:val="000000"/>
                  <w:sz w:val="16"/>
                  <w:szCs w:val="16"/>
                </w:rPr>
                <w:delText>8.1</w:delText>
              </w:r>
            </w:del>
            <w:ins w:id="45" w:author="Andrew Mertens" w:date="2022-12-14T02:24:00Z">
              <w:r w:rsidR="00E0454E">
                <w:rPr>
                  <w:rFonts w:ascii="Arial" w:eastAsia="Arial" w:hAnsi="Arial" w:cs="Arial"/>
                  <w:color w:val="000000"/>
                  <w:sz w:val="16"/>
                  <w:szCs w:val="16"/>
                </w:rPr>
                <w:t>4.4</w:t>
              </w:r>
            </w:ins>
          </w:p>
        </w:tc>
        <w:tc>
          <w:tcPr>
            <w:tcW w:w="608" w:type="dxa"/>
            <w:tcBorders>
              <w:bottom w:val="single" w:sz="4" w:space="0" w:color="666666"/>
            </w:tcBorders>
            <w:shd w:val="clear" w:color="auto" w:fill="FFFFFF"/>
            <w:tcMar>
              <w:top w:w="0" w:type="dxa"/>
              <w:left w:w="0" w:type="dxa"/>
              <w:bottom w:w="0" w:type="dxa"/>
              <w:right w:w="0" w:type="dxa"/>
            </w:tcMar>
            <w:vAlign w:val="center"/>
          </w:tcPr>
          <w:p w14:paraId="42FF1AC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4FB331D6"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288BCE03"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166B18D1" w14:textId="77777777" w:rsidR="001304E5" w:rsidRDefault="001304E5">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25A3C798" w14:textId="77777777" w:rsidR="001304E5" w:rsidRDefault="001304E5">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172CD881" w14:textId="77777777" w:rsidR="001304E5" w:rsidRDefault="001304E5">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2E7A8EE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2EC80231"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4A08CAF9"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13.4</w:t>
            </w:r>
          </w:p>
        </w:tc>
      </w:tr>
      <w:tr w:rsidR="00064CC5" w14:paraId="48CF0059"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3D4C50" w14:textId="77777777" w:rsidR="001304E5" w:rsidRDefault="00E0454E">
            <w:pPr>
              <w:keepNext/>
              <w:spacing w:before="100" w:after="100" w:line="240" w:lineRule="auto"/>
              <w:ind w:left="100" w:right="100"/>
              <w:jc w:val="left"/>
            </w:pPr>
            <w:r>
              <w:rPr>
                <w:rFonts w:ascii="Arial" w:eastAsia="Arial" w:hAnsi="Arial" w:cs="Arial"/>
                <w:color w:val="000000"/>
                <w:sz w:val="16"/>
                <w:szCs w:val="16"/>
              </w:rPr>
              <w:t>Holcomb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A55D67" w14:textId="77777777" w:rsidR="001304E5" w:rsidRDefault="00E0454E">
            <w:pPr>
              <w:keepNext/>
              <w:spacing w:before="100" w:after="100" w:line="240" w:lineRule="auto"/>
              <w:ind w:left="100" w:right="100"/>
              <w:jc w:val="left"/>
            </w:pPr>
            <w:proofErr w:type="spellStart"/>
            <w:r>
              <w:rPr>
                <w:rFonts w:ascii="Arial" w:eastAsia="Arial" w:hAnsi="Arial" w:cs="Arial"/>
                <w:color w:val="000000"/>
                <w:sz w:val="16"/>
                <w:szCs w:val="16"/>
              </w:rPr>
              <w:t>MapSan</w:t>
            </w:r>
            <w:proofErr w:type="spellEnd"/>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FCDEB6" w14:textId="77777777" w:rsidR="001304E5" w:rsidRDefault="001304E5">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F8989F" w14:textId="77777777" w:rsidR="001304E5" w:rsidRDefault="001304E5">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0407EC" w14:textId="77777777" w:rsidR="001304E5" w:rsidRDefault="001304E5">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B09B75" w14:textId="77777777" w:rsidR="001304E5" w:rsidRDefault="001304E5">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48D695" w14:textId="329351B6" w:rsidR="001304E5" w:rsidRDefault="00000000">
            <w:pPr>
              <w:keepNext/>
              <w:spacing w:before="100" w:after="100" w:line="240" w:lineRule="auto"/>
              <w:ind w:left="100" w:right="100"/>
              <w:jc w:val="right"/>
            </w:pPr>
            <w:del w:id="46" w:author="Andrew Mertens" w:date="2022-12-14T02:24:00Z">
              <w:r>
                <w:rPr>
                  <w:rFonts w:ascii="Arial" w:eastAsia="Arial" w:hAnsi="Arial" w:cs="Arial"/>
                  <w:color w:val="000000"/>
                  <w:sz w:val="16"/>
                  <w:szCs w:val="16"/>
                </w:rPr>
                <w:delText>227</w:delText>
              </w:r>
            </w:del>
            <w:ins w:id="47" w:author="Andrew Mertens" w:date="2022-12-14T02:24:00Z">
              <w:r w:rsidR="00E0454E">
                <w:rPr>
                  <w:rFonts w:ascii="Arial" w:eastAsia="Arial" w:hAnsi="Arial" w:cs="Arial"/>
                  <w:color w:val="000000"/>
                  <w:sz w:val="16"/>
                  <w:szCs w:val="16"/>
                </w:rPr>
                <w:t>79</w:t>
              </w:r>
            </w:ins>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5CEE5D" w14:textId="58B294AC" w:rsidR="001304E5" w:rsidRDefault="00000000">
            <w:pPr>
              <w:keepNext/>
              <w:spacing w:before="100" w:after="100" w:line="240" w:lineRule="auto"/>
              <w:ind w:left="100" w:right="100"/>
              <w:jc w:val="right"/>
            </w:pPr>
            <w:del w:id="48" w:author="Andrew Mertens" w:date="2022-12-14T02:24:00Z">
              <w:r>
                <w:rPr>
                  <w:rFonts w:ascii="Arial" w:eastAsia="Arial" w:hAnsi="Arial" w:cs="Arial"/>
                  <w:color w:val="000000"/>
                  <w:sz w:val="16"/>
                  <w:szCs w:val="16"/>
                </w:rPr>
                <w:delText>20</w:delText>
              </w:r>
            </w:del>
            <w:ins w:id="49" w:author="Andrew Mertens" w:date="2022-12-14T02:24:00Z">
              <w:r w:rsidR="00E0454E">
                <w:rPr>
                  <w:rFonts w:ascii="Arial" w:eastAsia="Arial" w:hAnsi="Arial" w:cs="Arial"/>
                  <w:color w:val="000000"/>
                  <w:sz w:val="16"/>
                  <w:szCs w:val="16"/>
                </w:rPr>
                <w:t>5</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3156A1" w14:textId="55FE775B" w:rsidR="001304E5" w:rsidRDefault="00000000">
            <w:pPr>
              <w:keepNext/>
              <w:spacing w:before="100" w:after="100" w:line="240" w:lineRule="auto"/>
              <w:ind w:left="100" w:right="100"/>
              <w:jc w:val="right"/>
            </w:pPr>
            <w:del w:id="50" w:author="Andrew Mertens" w:date="2022-12-14T02:24:00Z">
              <w:r>
                <w:rPr>
                  <w:rFonts w:ascii="Arial" w:eastAsia="Arial" w:hAnsi="Arial" w:cs="Arial"/>
                  <w:color w:val="000000"/>
                  <w:sz w:val="16"/>
                  <w:szCs w:val="16"/>
                </w:rPr>
                <w:delText>8.8</w:delText>
              </w:r>
            </w:del>
            <w:ins w:id="51" w:author="Andrew Mertens" w:date="2022-12-14T02:24:00Z">
              <w:r w:rsidR="00E0454E">
                <w:rPr>
                  <w:rFonts w:ascii="Arial" w:eastAsia="Arial" w:hAnsi="Arial" w:cs="Arial"/>
                  <w:color w:val="000000"/>
                  <w:sz w:val="16"/>
                  <w:szCs w:val="16"/>
                </w:rPr>
                <w:t>6.3</w:t>
              </w:r>
            </w:ins>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D52718" w14:textId="1E35B4FA" w:rsidR="001304E5" w:rsidRDefault="00000000">
            <w:pPr>
              <w:keepNext/>
              <w:spacing w:before="100" w:after="100" w:line="240" w:lineRule="auto"/>
              <w:ind w:left="100" w:right="100"/>
              <w:jc w:val="right"/>
            </w:pPr>
            <w:del w:id="52" w:author="Andrew Mertens" w:date="2022-12-14T02:24:00Z">
              <w:r>
                <w:rPr>
                  <w:rFonts w:ascii="Arial" w:eastAsia="Arial" w:hAnsi="Arial" w:cs="Arial"/>
                  <w:color w:val="000000"/>
                  <w:sz w:val="16"/>
                  <w:szCs w:val="16"/>
                </w:rPr>
                <w:delText>232</w:delText>
              </w:r>
            </w:del>
            <w:ins w:id="53" w:author="Andrew Mertens" w:date="2022-12-14T02:24:00Z">
              <w:r w:rsidR="00E0454E">
                <w:rPr>
                  <w:rFonts w:ascii="Arial" w:eastAsia="Arial" w:hAnsi="Arial" w:cs="Arial"/>
                  <w:color w:val="000000"/>
                  <w:sz w:val="16"/>
                  <w:szCs w:val="16"/>
                </w:rPr>
                <w:t>254</w:t>
              </w:r>
            </w:ins>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499DEF" w14:textId="0D6CA946" w:rsidR="001304E5" w:rsidRDefault="00E0454E">
            <w:pPr>
              <w:keepNext/>
              <w:spacing w:before="100" w:after="100" w:line="240" w:lineRule="auto"/>
              <w:ind w:left="100" w:right="100"/>
              <w:jc w:val="right"/>
            </w:pPr>
            <w:r>
              <w:rPr>
                <w:rFonts w:ascii="Arial" w:eastAsia="Arial" w:hAnsi="Arial" w:cs="Arial"/>
                <w:color w:val="000000"/>
                <w:sz w:val="16"/>
                <w:szCs w:val="16"/>
              </w:rPr>
              <w:t>-1.</w:t>
            </w:r>
            <w:del w:id="54" w:author="Andrew Mertens" w:date="2022-12-14T02:24:00Z">
              <w:r w:rsidR="00000000">
                <w:rPr>
                  <w:rFonts w:ascii="Arial" w:eastAsia="Arial" w:hAnsi="Arial" w:cs="Arial"/>
                  <w:color w:val="000000"/>
                  <w:sz w:val="16"/>
                  <w:szCs w:val="16"/>
                </w:rPr>
                <w:delText>74</w:delText>
              </w:r>
            </w:del>
            <w:ins w:id="55" w:author="Andrew Mertens" w:date="2022-12-14T02:24:00Z">
              <w:r>
                <w:rPr>
                  <w:rFonts w:ascii="Arial" w:eastAsia="Arial" w:hAnsi="Arial" w:cs="Arial"/>
                  <w:color w:val="000000"/>
                  <w:sz w:val="16"/>
                  <w:szCs w:val="16"/>
                </w:rPr>
                <w:t>73</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3CA7FA" w14:textId="1CA69CBA" w:rsidR="001304E5" w:rsidRDefault="00000000">
            <w:pPr>
              <w:keepNext/>
              <w:spacing w:before="100" w:after="100" w:line="240" w:lineRule="auto"/>
              <w:ind w:left="100" w:right="100"/>
              <w:jc w:val="right"/>
            </w:pPr>
            <w:del w:id="56" w:author="Andrew Mertens" w:date="2022-12-14T02:24:00Z">
              <w:r>
                <w:rPr>
                  <w:rFonts w:ascii="Arial" w:eastAsia="Arial" w:hAnsi="Arial" w:cs="Arial"/>
                  <w:color w:val="000000"/>
                  <w:sz w:val="16"/>
                  <w:szCs w:val="16"/>
                </w:rPr>
                <w:delText>49.1</w:delText>
              </w:r>
            </w:del>
            <w:ins w:id="57" w:author="Andrew Mertens" w:date="2022-12-14T02:24:00Z">
              <w:r w:rsidR="00E0454E">
                <w:rPr>
                  <w:rFonts w:ascii="Arial" w:eastAsia="Arial" w:hAnsi="Arial" w:cs="Arial"/>
                  <w:color w:val="000000"/>
                  <w:sz w:val="16"/>
                  <w:szCs w:val="16"/>
                </w:rPr>
                <w:t>48.0</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04E69B" w14:textId="3ED74B2F" w:rsidR="001304E5" w:rsidRDefault="00000000">
            <w:pPr>
              <w:keepNext/>
              <w:spacing w:before="100" w:after="100" w:line="240" w:lineRule="auto"/>
              <w:ind w:left="100" w:right="100"/>
              <w:jc w:val="right"/>
            </w:pPr>
            <w:del w:id="58" w:author="Andrew Mertens" w:date="2022-12-14T02:24:00Z">
              <w:r>
                <w:rPr>
                  <w:rFonts w:ascii="Arial" w:eastAsia="Arial" w:hAnsi="Arial" w:cs="Arial"/>
                  <w:color w:val="000000"/>
                  <w:sz w:val="16"/>
                  <w:szCs w:val="16"/>
                </w:rPr>
                <w:delText>231</w:delText>
              </w:r>
            </w:del>
            <w:ins w:id="59" w:author="Andrew Mertens" w:date="2022-12-14T02:24:00Z">
              <w:r w:rsidR="00E0454E">
                <w:rPr>
                  <w:rFonts w:ascii="Arial" w:eastAsia="Arial" w:hAnsi="Arial" w:cs="Arial"/>
                  <w:color w:val="000000"/>
                  <w:sz w:val="16"/>
                  <w:szCs w:val="16"/>
                </w:rPr>
                <w:t>251</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0F9868" w14:textId="646C2C14" w:rsidR="001304E5" w:rsidRDefault="00E0454E">
            <w:pPr>
              <w:keepNext/>
              <w:spacing w:before="100" w:after="100" w:line="240" w:lineRule="auto"/>
              <w:ind w:left="100" w:right="100"/>
              <w:jc w:val="right"/>
            </w:pPr>
            <w:r>
              <w:rPr>
                <w:rFonts w:ascii="Arial" w:eastAsia="Arial" w:hAnsi="Arial" w:cs="Arial"/>
                <w:color w:val="000000"/>
                <w:sz w:val="16"/>
                <w:szCs w:val="16"/>
              </w:rPr>
              <w:t>-0.</w:t>
            </w:r>
            <w:del w:id="60" w:author="Andrew Mertens" w:date="2022-12-14T02:24:00Z">
              <w:r w:rsidR="00000000">
                <w:rPr>
                  <w:rFonts w:ascii="Arial" w:eastAsia="Arial" w:hAnsi="Arial" w:cs="Arial"/>
                  <w:color w:val="000000"/>
                  <w:sz w:val="16"/>
                  <w:szCs w:val="16"/>
                </w:rPr>
                <w:delText>64</w:delText>
              </w:r>
            </w:del>
            <w:ins w:id="61" w:author="Andrew Mertens" w:date="2022-12-14T02:24:00Z">
              <w:r>
                <w:rPr>
                  <w:rFonts w:ascii="Arial" w:eastAsia="Arial" w:hAnsi="Arial" w:cs="Arial"/>
                  <w:color w:val="000000"/>
                  <w:sz w:val="16"/>
                  <w:szCs w:val="16"/>
                </w:rPr>
                <w:t>61</w:t>
              </w:r>
            </w:ins>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6AE4B" w14:textId="24E3EB96" w:rsidR="001304E5" w:rsidRDefault="00E0454E">
            <w:pPr>
              <w:keepNext/>
              <w:spacing w:before="100" w:after="100" w:line="240" w:lineRule="auto"/>
              <w:ind w:left="100" w:right="100"/>
              <w:jc w:val="right"/>
            </w:pPr>
            <w:r>
              <w:rPr>
                <w:rFonts w:ascii="Arial" w:eastAsia="Arial" w:hAnsi="Arial" w:cs="Arial"/>
                <w:color w:val="000000"/>
                <w:sz w:val="16"/>
                <w:szCs w:val="16"/>
              </w:rPr>
              <w:t>10.</w:t>
            </w:r>
            <w:del w:id="62" w:author="Andrew Mertens" w:date="2022-12-14T02:24:00Z">
              <w:r w:rsidR="00000000">
                <w:rPr>
                  <w:rFonts w:ascii="Arial" w:eastAsia="Arial" w:hAnsi="Arial" w:cs="Arial"/>
                  <w:color w:val="000000"/>
                  <w:sz w:val="16"/>
                  <w:szCs w:val="16"/>
                </w:rPr>
                <w:delText>8</w:delText>
              </w:r>
            </w:del>
            <w:ins w:id="63" w:author="Andrew Mertens" w:date="2022-12-14T02:24:00Z">
              <w:r>
                <w:rPr>
                  <w:rFonts w:ascii="Arial" w:eastAsia="Arial" w:hAnsi="Arial" w:cs="Arial"/>
                  <w:color w:val="000000"/>
                  <w:sz w:val="16"/>
                  <w:szCs w:val="16"/>
                </w:rPr>
                <w:t>0</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924EC" w14:textId="56D197AE" w:rsidR="001304E5" w:rsidRDefault="00000000">
            <w:pPr>
              <w:keepNext/>
              <w:spacing w:before="100" w:after="100" w:line="240" w:lineRule="auto"/>
              <w:ind w:left="100" w:right="100"/>
              <w:jc w:val="right"/>
            </w:pPr>
            <w:del w:id="64" w:author="Andrew Mertens" w:date="2022-12-14T02:24:00Z">
              <w:r>
                <w:rPr>
                  <w:rFonts w:ascii="Arial" w:eastAsia="Arial" w:hAnsi="Arial" w:cs="Arial"/>
                  <w:color w:val="000000"/>
                  <w:sz w:val="16"/>
                  <w:szCs w:val="16"/>
                </w:rPr>
                <w:delText>228</w:delText>
              </w:r>
            </w:del>
            <w:ins w:id="65" w:author="Andrew Mertens" w:date="2022-12-14T02:24:00Z">
              <w:r w:rsidR="00E0454E">
                <w:rPr>
                  <w:rFonts w:ascii="Arial" w:eastAsia="Arial" w:hAnsi="Arial" w:cs="Arial"/>
                  <w:color w:val="000000"/>
                  <w:sz w:val="16"/>
                  <w:szCs w:val="16"/>
                </w:rPr>
                <w:t>243</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BA5BFC" w14:textId="41B4E546" w:rsidR="001304E5" w:rsidRDefault="00E0454E">
            <w:pPr>
              <w:keepNext/>
              <w:spacing w:before="100" w:after="100" w:line="240" w:lineRule="auto"/>
              <w:ind w:left="100" w:right="100"/>
              <w:jc w:val="right"/>
            </w:pPr>
            <w:r>
              <w:rPr>
                <w:rFonts w:ascii="Arial" w:eastAsia="Arial" w:hAnsi="Arial" w:cs="Arial"/>
                <w:color w:val="000000"/>
                <w:sz w:val="16"/>
                <w:szCs w:val="16"/>
              </w:rPr>
              <w:t>0.</w:t>
            </w:r>
            <w:del w:id="66" w:author="Andrew Mertens" w:date="2022-12-14T02:24:00Z">
              <w:r w:rsidR="00000000">
                <w:rPr>
                  <w:rFonts w:ascii="Arial" w:eastAsia="Arial" w:hAnsi="Arial" w:cs="Arial"/>
                  <w:color w:val="000000"/>
                  <w:sz w:val="16"/>
                  <w:szCs w:val="16"/>
                </w:rPr>
                <w:delText>21</w:delText>
              </w:r>
            </w:del>
            <w:ins w:id="67" w:author="Andrew Mertens" w:date="2022-12-14T02:24:00Z">
              <w:r>
                <w:rPr>
                  <w:rFonts w:ascii="Arial" w:eastAsia="Arial" w:hAnsi="Arial" w:cs="Arial"/>
                  <w:color w:val="000000"/>
                  <w:sz w:val="16"/>
                  <w:szCs w:val="16"/>
                </w:rPr>
                <w:t>31</w:t>
              </w:r>
            </w:ins>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679BC0" w14:textId="53CC79F5" w:rsidR="001304E5" w:rsidRDefault="00000000">
            <w:pPr>
              <w:keepNext/>
              <w:spacing w:before="100" w:after="100" w:line="240" w:lineRule="auto"/>
              <w:ind w:left="100" w:right="100"/>
              <w:jc w:val="right"/>
            </w:pPr>
            <w:del w:id="68" w:author="Andrew Mertens" w:date="2022-12-14T02:24:00Z">
              <w:r>
                <w:rPr>
                  <w:rFonts w:ascii="Arial" w:eastAsia="Arial" w:hAnsi="Arial" w:cs="Arial"/>
                  <w:color w:val="000000"/>
                  <w:sz w:val="16"/>
                  <w:szCs w:val="16"/>
                </w:rPr>
                <w:delText>7.0</w:delText>
              </w:r>
            </w:del>
            <w:ins w:id="69" w:author="Andrew Mertens" w:date="2022-12-14T02:24:00Z">
              <w:r w:rsidR="00E0454E">
                <w:rPr>
                  <w:rFonts w:ascii="Arial" w:eastAsia="Arial" w:hAnsi="Arial" w:cs="Arial"/>
                  <w:color w:val="000000"/>
                  <w:sz w:val="16"/>
                  <w:szCs w:val="16"/>
                </w:rPr>
                <w:t>6.2</w:t>
              </w:r>
            </w:ins>
          </w:p>
        </w:tc>
      </w:tr>
      <w:tr w:rsidR="00064CC5" w14:paraId="4693BCF3"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4D29E0" w14:textId="77777777" w:rsidR="001304E5" w:rsidRDefault="00E0454E">
            <w:pPr>
              <w:keepNext/>
              <w:spacing w:before="100" w:after="100" w:line="240" w:lineRule="auto"/>
              <w:ind w:left="100" w:right="100"/>
              <w:jc w:val="left"/>
            </w:pPr>
            <w:r>
              <w:rPr>
                <w:rFonts w:ascii="Arial" w:eastAsia="Arial" w:hAnsi="Arial" w:cs="Arial"/>
                <w:color w:val="000000"/>
                <w:sz w:val="16"/>
                <w:szCs w:val="16"/>
              </w:rPr>
              <w:t>Capone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4C6485" w14:textId="77777777" w:rsidR="001304E5" w:rsidRDefault="00E0454E">
            <w:pPr>
              <w:keepNext/>
              <w:spacing w:before="100" w:after="100" w:line="240" w:lineRule="auto"/>
              <w:ind w:left="100" w:right="100"/>
              <w:jc w:val="left"/>
            </w:pPr>
            <w:proofErr w:type="spellStart"/>
            <w:r>
              <w:rPr>
                <w:rFonts w:ascii="Arial" w:eastAsia="Arial" w:hAnsi="Arial" w:cs="Arial"/>
                <w:color w:val="000000"/>
                <w:sz w:val="16"/>
                <w:szCs w:val="16"/>
              </w:rPr>
              <w:t>MapSan</w:t>
            </w:r>
            <w:proofErr w:type="spellEnd"/>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B91C9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8B3B6D" w14:textId="666F8970" w:rsidR="001304E5" w:rsidRDefault="00000000">
            <w:pPr>
              <w:keepNext/>
              <w:spacing w:before="100" w:after="100" w:line="240" w:lineRule="auto"/>
              <w:ind w:left="100" w:right="100"/>
              <w:jc w:val="right"/>
            </w:pPr>
            <w:del w:id="70" w:author="Andrew Mertens" w:date="2022-12-14T02:24:00Z">
              <w:r>
                <w:rPr>
                  <w:rFonts w:ascii="Arial" w:eastAsia="Arial" w:hAnsi="Arial" w:cs="Arial"/>
                  <w:color w:val="000000"/>
                  <w:sz w:val="16"/>
                  <w:szCs w:val="16"/>
                </w:rPr>
                <w:delText>246</w:delText>
              </w:r>
            </w:del>
            <w:ins w:id="71" w:author="Andrew Mertens" w:date="2022-12-14T02:24:00Z">
              <w:r w:rsidR="00E0454E">
                <w:rPr>
                  <w:rFonts w:ascii="Arial" w:eastAsia="Arial" w:hAnsi="Arial" w:cs="Arial"/>
                  <w:color w:val="000000"/>
                  <w:sz w:val="16"/>
                  <w:szCs w:val="16"/>
                </w:rPr>
                <w:t>96</w:t>
              </w:r>
            </w:ins>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73ABA0" w14:textId="5FF87AEE" w:rsidR="001304E5" w:rsidRDefault="00000000">
            <w:pPr>
              <w:keepNext/>
              <w:spacing w:before="100" w:after="100" w:line="240" w:lineRule="auto"/>
              <w:ind w:left="100" w:right="100"/>
              <w:jc w:val="right"/>
            </w:pPr>
            <w:del w:id="72" w:author="Andrew Mertens" w:date="2022-12-14T02:24:00Z">
              <w:r>
                <w:rPr>
                  <w:rFonts w:ascii="Arial" w:eastAsia="Arial" w:hAnsi="Arial" w:cs="Arial"/>
                  <w:color w:val="000000"/>
                  <w:sz w:val="16"/>
                  <w:szCs w:val="16"/>
                </w:rPr>
                <w:delText>1,009</w:delText>
              </w:r>
            </w:del>
            <w:ins w:id="73" w:author="Andrew Mertens" w:date="2022-12-14T02:24:00Z">
              <w:r w:rsidR="00E0454E">
                <w:rPr>
                  <w:rFonts w:ascii="Arial" w:eastAsia="Arial" w:hAnsi="Arial" w:cs="Arial"/>
                  <w:color w:val="000000"/>
                  <w:sz w:val="16"/>
                  <w:szCs w:val="16"/>
                </w:rPr>
                <w:t>230</w:t>
              </w:r>
            </w:ins>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BE99A" w14:textId="5A90F638" w:rsidR="001304E5" w:rsidRDefault="00000000">
            <w:pPr>
              <w:keepNext/>
              <w:spacing w:before="100" w:after="100" w:line="240" w:lineRule="auto"/>
              <w:ind w:left="100" w:right="100"/>
              <w:jc w:val="right"/>
            </w:pPr>
            <w:del w:id="74" w:author="Andrew Mertens" w:date="2022-12-14T02:24:00Z">
              <w:r>
                <w:rPr>
                  <w:rFonts w:ascii="Arial" w:eastAsia="Arial" w:hAnsi="Arial" w:cs="Arial"/>
                  <w:color w:val="000000"/>
                  <w:sz w:val="16"/>
                  <w:szCs w:val="16"/>
                </w:rPr>
                <w:delText>87.1</w:delText>
              </w:r>
            </w:del>
            <w:ins w:id="75" w:author="Andrew Mertens" w:date="2022-12-14T02:24:00Z">
              <w:r w:rsidR="00E0454E">
                <w:rPr>
                  <w:rFonts w:ascii="Arial" w:eastAsia="Arial" w:hAnsi="Arial" w:cs="Arial"/>
                  <w:color w:val="000000"/>
                  <w:sz w:val="16"/>
                  <w:szCs w:val="16"/>
                </w:rPr>
                <w:t>86.7</w:t>
              </w:r>
            </w:ins>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8D6F92" w14:textId="0642A28E" w:rsidR="001304E5" w:rsidRDefault="00000000">
            <w:pPr>
              <w:keepNext/>
              <w:spacing w:before="100" w:after="100" w:line="240" w:lineRule="auto"/>
              <w:ind w:left="100" w:right="100"/>
              <w:jc w:val="right"/>
            </w:pPr>
            <w:del w:id="76" w:author="Andrew Mertens" w:date="2022-12-14T02:24:00Z">
              <w:r>
                <w:rPr>
                  <w:rFonts w:ascii="Arial" w:eastAsia="Arial" w:hAnsi="Arial" w:cs="Arial"/>
                  <w:color w:val="000000"/>
                  <w:sz w:val="16"/>
                  <w:szCs w:val="16"/>
                </w:rPr>
                <w:delText>289</w:delText>
              </w:r>
            </w:del>
            <w:ins w:id="77" w:author="Andrew Mertens" w:date="2022-12-14T02:24:00Z">
              <w:r w:rsidR="00E0454E">
                <w:rPr>
                  <w:rFonts w:ascii="Arial" w:eastAsia="Arial" w:hAnsi="Arial" w:cs="Arial"/>
                  <w:color w:val="000000"/>
                  <w:sz w:val="16"/>
                  <w:szCs w:val="16"/>
                </w:rPr>
                <w:t>111</w:t>
              </w:r>
            </w:ins>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FDF77A" w14:textId="4562DDC1" w:rsidR="001304E5" w:rsidRDefault="00000000">
            <w:pPr>
              <w:keepNext/>
              <w:spacing w:before="100" w:after="100" w:line="240" w:lineRule="auto"/>
              <w:ind w:left="100" w:right="100"/>
              <w:jc w:val="right"/>
            </w:pPr>
            <w:del w:id="78" w:author="Andrew Mertens" w:date="2022-12-14T02:24:00Z">
              <w:r>
                <w:rPr>
                  <w:rFonts w:ascii="Arial" w:eastAsia="Arial" w:hAnsi="Arial" w:cs="Arial"/>
                  <w:color w:val="000000"/>
                  <w:sz w:val="16"/>
                  <w:szCs w:val="16"/>
                </w:rPr>
                <w:delText>33</w:delText>
              </w:r>
            </w:del>
            <w:ins w:id="79" w:author="Andrew Mertens" w:date="2022-12-14T02:24:00Z">
              <w:r w:rsidR="00E0454E">
                <w:rPr>
                  <w:rFonts w:ascii="Arial" w:eastAsia="Arial" w:hAnsi="Arial" w:cs="Arial"/>
                  <w:color w:val="000000"/>
                  <w:sz w:val="16"/>
                  <w:szCs w:val="16"/>
                </w:rPr>
                <w:t>13</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0BC915" w14:textId="7CE2097B" w:rsidR="001304E5" w:rsidRDefault="00E0454E">
            <w:pPr>
              <w:keepNext/>
              <w:spacing w:before="100" w:after="100" w:line="240" w:lineRule="auto"/>
              <w:ind w:left="100" w:right="100"/>
              <w:jc w:val="right"/>
            </w:pPr>
            <w:r>
              <w:rPr>
                <w:rFonts w:ascii="Arial" w:eastAsia="Arial" w:hAnsi="Arial" w:cs="Arial"/>
                <w:color w:val="000000"/>
                <w:sz w:val="16"/>
                <w:szCs w:val="16"/>
              </w:rPr>
              <w:t>11.</w:t>
            </w:r>
            <w:del w:id="80" w:author="Andrew Mertens" w:date="2022-12-14T02:24:00Z">
              <w:r w:rsidR="00000000">
                <w:rPr>
                  <w:rFonts w:ascii="Arial" w:eastAsia="Arial" w:hAnsi="Arial" w:cs="Arial"/>
                  <w:color w:val="000000"/>
                  <w:sz w:val="16"/>
                  <w:szCs w:val="16"/>
                </w:rPr>
                <w:delText>4</w:delText>
              </w:r>
            </w:del>
            <w:ins w:id="81" w:author="Andrew Mertens" w:date="2022-12-14T02:24:00Z">
              <w:r>
                <w:rPr>
                  <w:rFonts w:ascii="Arial" w:eastAsia="Arial" w:hAnsi="Arial" w:cs="Arial"/>
                  <w:color w:val="000000"/>
                  <w:sz w:val="16"/>
                  <w:szCs w:val="16"/>
                </w:rPr>
                <w:t>7</w:t>
              </w:r>
            </w:ins>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DE23B" w14:textId="0692A1C2" w:rsidR="001304E5" w:rsidRDefault="00000000">
            <w:pPr>
              <w:keepNext/>
              <w:spacing w:before="100" w:after="100" w:line="240" w:lineRule="auto"/>
              <w:ind w:left="100" w:right="100"/>
              <w:jc w:val="right"/>
            </w:pPr>
            <w:del w:id="82" w:author="Andrew Mertens" w:date="2022-12-14T02:24:00Z">
              <w:r>
                <w:rPr>
                  <w:rFonts w:ascii="Arial" w:eastAsia="Arial" w:hAnsi="Arial" w:cs="Arial"/>
                  <w:color w:val="000000"/>
                  <w:sz w:val="16"/>
                  <w:szCs w:val="16"/>
                </w:rPr>
                <w:delText>317</w:delText>
              </w:r>
            </w:del>
            <w:ins w:id="83" w:author="Andrew Mertens" w:date="2022-12-14T02:24:00Z">
              <w:r w:rsidR="00E0454E">
                <w:rPr>
                  <w:rFonts w:ascii="Arial" w:eastAsia="Arial" w:hAnsi="Arial" w:cs="Arial"/>
                  <w:color w:val="000000"/>
                  <w:sz w:val="16"/>
                  <w:szCs w:val="16"/>
                </w:rPr>
                <w:t>227</w:t>
              </w:r>
            </w:ins>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4C9C5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179F0F" w14:textId="42543C82" w:rsidR="001304E5" w:rsidRDefault="00000000">
            <w:pPr>
              <w:keepNext/>
              <w:spacing w:before="100" w:after="100" w:line="240" w:lineRule="auto"/>
              <w:ind w:left="100" w:right="100"/>
              <w:jc w:val="right"/>
            </w:pPr>
            <w:del w:id="84" w:author="Andrew Mertens" w:date="2022-12-14T02:24:00Z">
              <w:r>
                <w:rPr>
                  <w:rFonts w:ascii="Arial" w:eastAsia="Arial" w:hAnsi="Arial" w:cs="Arial"/>
                  <w:color w:val="000000"/>
                  <w:sz w:val="16"/>
                  <w:szCs w:val="16"/>
                </w:rPr>
                <w:delText>40.7</w:delText>
              </w:r>
            </w:del>
            <w:ins w:id="85" w:author="Andrew Mertens" w:date="2022-12-14T02:24:00Z">
              <w:r w:rsidR="00E0454E">
                <w:rPr>
                  <w:rFonts w:ascii="Arial" w:eastAsia="Arial" w:hAnsi="Arial" w:cs="Arial"/>
                  <w:color w:val="000000"/>
                  <w:sz w:val="16"/>
                  <w:szCs w:val="16"/>
                </w:rPr>
                <w:t>43.2</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3DE547" w14:textId="34A2276F" w:rsidR="001304E5" w:rsidRDefault="00000000">
            <w:pPr>
              <w:keepNext/>
              <w:spacing w:before="100" w:after="100" w:line="240" w:lineRule="auto"/>
              <w:ind w:left="100" w:right="100"/>
              <w:jc w:val="right"/>
            </w:pPr>
            <w:del w:id="86" w:author="Andrew Mertens" w:date="2022-12-14T02:24:00Z">
              <w:r>
                <w:rPr>
                  <w:rFonts w:ascii="Arial" w:eastAsia="Arial" w:hAnsi="Arial" w:cs="Arial"/>
                  <w:color w:val="000000"/>
                  <w:sz w:val="16"/>
                  <w:szCs w:val="16"/>
                </w:rPr>
                <w:delText>321</w:delText>
              </w:r>
            </w:del>
            <w:ins w:id="87" w:author="Andrew Mertens" w:date="2022-12-14T02:24:00Z">
              <w:r w:rsidR="00E0454E">
                <w:rPr>
                  <w:rFonts w:ascii="Arial" w:eastAsia="Arial" w:hAnsi="Arial" w:cs="Arial"/>
                  <w:color w:val="000000"/>
                  <w:sz w:val="16"/>
                  <w:szCs w:val="16"/>
                </w:rPr>
                <w:t>228</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91C508" w14:textId="4BCFAFDB" w:rsidR="001304E5" w:rsidRDefault="00E0454E">
            <w:pPr>
              <w:keepNext/>
              <w:spacing w:before="100" w:after="100" w:line="240" w:lineRule="auto"/>
              <w:ind w:left="100" w:right="100"/>
              <w:jc w:val="right"/>
            </w:pPr>
            <w:r>
              <w:rPr>
                <w:rFonts w:ascii="Arial" w:eastAsia="Arial" w:hAnsi="Arial" w:cs="Arial"/>
                <w:color w:val="000000"/>
                <w:sz w:val="16"/>
                <w:szCs w:val="16"/>
              </w:rPr>
              <w:t>-0.</w:t>
            </w:r>
            <w:del w:id="88" w:author="Andrew Mertens" w:date="2022-12-14T02:24:00Z">
              <w:r w:rsidR="00000000">
                <w:rPr>
                  <w:rFonts w:ascii="Arial" w:eastAsia="Arial" w:hAnsi="Arial" w:cs="Arial"/>
                  <w:color w:val="000000"/>
                  <w:sz w:val="16"/>
                  <w:szCs w:val="16"/>
                </w:rPr>
                <w:delText>66</w:delText>
              </w:r>
            </w:del>
            <w:ins w:id="89" w:author="Andrew Mertens" w:date="2022-12-14T02:24:00Z">
              <w:r>
                <w:rPr>
                  <w:rFonts w:ascii="Arial" w:eastAsia="Arial" w:hAnsi="Arial" w:cs="Arial"/>
                  <w:color w:val="000000"/>
                  <w:sz w:val="16"/>
                  <w:szCs w:val="16"/>
                </w:rPr>
                <w:t>68</w:t>
              </w:r>
            </w:ins>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40C801" w14:textId="799A38ED" w:rsidR="001304E5" w:rsidRDefault="00000000">
            <w:pPr>
              <w:keepNext/>
              <w:spacing w:before="100" w:after="100" w:line="240" w:lineRule="auto"/>
              <w:ind w:left="100" w:right="100"/>
              <w:jc w:val="right"/>
            </w:pPr>
            <w:del w:id="90" w:author="Andrew Mertens" w:date="2022-12-14T02:24:00Z">
              <w:r>
                <w:rPr>
                  <w:rFonts w:ascii="Arial" w:eastAsia="Arial" w:hAnsi="Arial" w:cs="Arial"/>
                  <w:color w:val="000000"/>
                  <w:sz w:val="16"/>
                  <w:szCs w:val="16"/>
                </w:rPr>
                <w:delText>12.1</w:delText>
              </w:r>
            </w:del>
            <w:ins w:id="91" w:author="Andrew Mertens" w:date="2022-12-14T02:24:00Z">
              <w:r w:rsidR="00E0454E">
                <w:rPr>
                  <w:rFonts w:ascii="Arial" w:eastAsia="Arial" w:hAnsi="Arial" w:cs="Arial"/>
                  <w:color w:val="000000"/>
                  <w:sz w:val="16"/>
                  <w:szCs w:val="16"/>
                </w:rPr>
                <w:t>11.4</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45B131" w14:textId="2C86CA2B" w:rsidR="001304E5" w:rsidRDefault="00000000">
            <w:pPr>
              <w:keepNext/>
              <w:spacing w:before="100" w:after="100" w:line="240" w:lineRule="auto"/>
              <w:ind w:left="100" w:right="100"/>
              <w:jc w:val="right"/>
            </w:pPr>
            <w:del w:id="92" w:author="Andrew Mertens" w:date="2022-12-14T02:24:00Z">
              <w:r>
                <w:rPr>
                  <w:rFonts w:ascii="Arial" w:eastAsia="Arial" w:hAnsi="Arial" w:cs="Arial"/>
                  <w:color w:val="000000"/>
                  <w:sz w:val="16"/>
                  <w:szCs w:val="16"/>
                </w:rPr>
                <w:delText>309</w:delText>
              </w:r>
            </w:del>
            <w:ins w:id="93" w:author="Andrew Mertens" w:date="2022-12-14T02:24:00Z">
              <w:r w:rsidR="00E0454E">
                <w:rPr>
                  <w:rFonts w:ascii="Arial" w:eastAsia="Arial" w:hAnsi="Arial" w:cs="Arial"/>
                  <w:color w:val="000000"/>
                  <w:sz w:val="16"/>
                  <w:szCs w:val="16"/>
                </w:rPr>
                <w:t>221</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AB950B" w14:textId="4A06A704" w:rsidR="001304E5" w:rsidRDefault="00E0454E">
            <w:pPr>
              <w:keepNext/>
              <w:spacing w:before="100" w:after="100" w:line="240" w:lineRule="auto"/>
              <w:ind w:left="100" w:right="100"/>
              <w:jc w:val="right"/>
            </w:pPr>
            <w:r>
              <w:rPr>
                <w:rFonts w:ascii="Arial" w:eastAsia="Arial" w:hAnsi="Arial" w:cs="Arial"/>
                <w:color w:val="000000"/>
                <w:sz w:val="16"/>
                <w:szCs w:val="16"/>
              </w:rPr>
              <w:t>0.</w:t>
            </w:r>
            <w:del w:id="94" w:author="Andrew Mertens" w:date="2022-12-14T02:24:00Z">
              <w:r w:rsidR="00000000">
                <w:rPr>
                  <w:rFonts w:ascii="Arial" w:eastAsia="Arial" w:hAnsi="Arial" w:cs="Arial"/>
                  <w:color w:val="000000"/>
                  <w:sz w:val="16"/>
                  <w:szCs w:val="16"/>
                </w:rPr>
                <w:delText>08</w:delText>
              </w:r>
            </w:del>
            <w:ins w:id="95" w:author="Andrew Mertens" w:date="2022-12-14T02:24:00Z">
              <w:r>
                <w:rPr>
                  <w:rFonts w:ascii="Arial" w:eastAsia="Arial" w:hAnsi="Arial" w:cs="Arial"/>
                  <w:color w:val="000000"/>
                  <w:sz w:val="16"/>
                  <w:szCs w:val="16"/>
                </w:rPr>
                <w:t>09</w:t>
              </w:r>
            </w:ins>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81A495" w14:textId="7C4224A8" w:rsidR="001304E5" w:rsidRDefault="00000000">
            <w:pPr>
              <w:keepNext/>
              <w:spacing w:before="100" w:after="100" w:line="240" w:lineRule="auto"/>
              <w:ind w:left="100" w:right="100"/>
              <w:jc w:val="right"/>
            </w:pPr>
            <w:del w:id="96" w:author="Andrew Mertens" w:date="2022-12-14T02:24:00Z">
              <w:r>
                <w:rPr>
                  <w:rFonts w:ascii="Arial" w:eastAsia="Arial" w:hAnsi="Arial" w:cs="Arial"/>
                  <w:color w:val="000000"/>
                  <w:sz w:val="16"/>
                  <w:szCs w:val="16"/>
                </w:rPr>
                <w:delText>9.4</w:delText>
              </w:r>
            </w:del>
            <w:ins w:id="97" w:author="Andrew Mertens" w:date="2022-12-14T02:24:00Z">
              <w:r w:rsidR="00E0454E">
                <w:rPr>
                  <w:rFonts w:ascii="Arial" w:eastAsia="Arial" w:hAnsi="Arial" w:cs="Arial"/>
                  <w:color w:val="000000"/>
                  <w:sz w:val="16"/>
                  <w:szCs w:val="16"/>
                </w:rPr>
                <w:t>8.1</w:t>
              </w:r>
            </w:ins>
          </w:p>
        </w:tc>
      </w:tr>
      <w:tr w:rsidR="00064CC5" w14:paraId="3B3A29DE"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C4816F" w14:textId="77777777" w:rsidR="001304E5" w:rsidRDefault="00E0454E">
            <w:pPr>
              <w:keepNext/>
              <w:spacing w:before="100" w:after="100" w:line="240" w:lineRule="auto"/>
              <w:ind w:left="100" w:right="100"/>
              <w:jc w:val="left"/>
            </w:pPr>
            <w:r>
              <w:rPr>
                <w:rFonts w:ascii="Arial" w:eastAsia="Arial" w:hAnsi="Arial" w:cs="Arial"/>
                <w:color w:val="000000"/>
                <w:sz w:val="16"/>
                <w:szCs w:val="16"/>
              </w:rPr>
              <w:t>Capone 2022 in prep</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A639EC" w14:textId="77777777" w:rsidR="001304E5" w:rsidRDefault="00E0454E">
            <w:pPr>
              <w:keepNext/>
              <w:spacing w:before="100" w:after="100" w:line="240" w:lineRule="auto"/>
              <w:ind w:left="100" w:right="100"/>
              <w:jc w:val="left"/>
            </w:pPr>
            <w:proofErr w:type="spellStart"/>
            <w:r>
              <w:rPr>
                <w:rFonts w:ascii="Arial" w:eastAsia="Arial" w:hAnsi="Arial" w:cs="Arial"/>
                <w:color w:val="000000"/>
                <w:sz w:val="16"/>
                <w:szCs w:val="16"/>
              </w:rPr>
              <w:t>MapSan</w:t>
            </w:r>
            <w:proofErr w:type="spellEnd"/>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08C7DC"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E81471" w14:textId="108549EE" w:rsidR="001304E5" w:rsidRDefault="00000000">
            <w:pPr>
              <w:keepNext/>
              <w:spacing w:before="100" w:after="100" w:line="240" w:lineRule="auto"/>
              <w:ind w:left="100" w:right="100"/>
              <w:jc w:val="right"/>
            </w:pPr>
            <w:del w:id="98" w:author="Andrew Mertens" w:date="2022-12-14T02:24:00Z">
              <w:r>
                <w:rPr>
                  <w:rFonts w:ascii="Arial" w:eastAsia="Arial" w:hAnsi="Arial" w:cs="Arial"/>
                  <w:color w:val="000000"/>
                  <w:sz w:val="16"/>
                  <w:szCs w:val="16"/>
                </w:rPr>
                <w:delText>255</w:delText>
              </w:r>
            </w:del>
            <w:ins w:id="99" w:author="Andrew Mertens" w:date="2022-12-14T02:24:00Z">
              <w:r w:rsidR="00E0454E">
                <w:rPr>
                  <w:rFonts w:ascii="Arial" w:eastAsia="Arial" w:hAnsi="Arial" w:cs="Arial"/>
                  <w:color w:val="000000"/>
                  <w:sz w:val="16"/>
                  <w:szCs w:val="16"/>
                </w:rPr>
                <w:t>68</w:t>
              </w:r>
            </w:ins>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6524DF" w14:textId="6471DD8A" w:rsidR="001304E5" w:rsidRDefault="00000000">
            <w:pPr>
              <w:keepNext/>
              <w:spacing w:before="100" w:after="100" w:line="240" w:lineRule="auto"/>
              <w:ind w:left="100" w:right="100"/>
              <w:jc w:val="right"/>
            </w:pPr>
            <w:del w:id="100" w:author="Andrew Mertens" w:date="2022-12-14T02:24:00Z">
              <w:r>
                <w:rPr>
                  <w:rFonts w:ascii="Arial" w:eastAsia="Arial" w:hAnsi="Arial" w:cs="Arial"/>
                  <w:color w:val="000000"/>
                  <w:sz w:val="16"/>
                  <w:szCs w:val="16"/>
                </w:rPr>
                <w:delText>803</w:delText>
              </w:r>
            </w:del>
            <w:ins w:id="101" w:author="Andrew Mertens" w:date="2022-12-14T02:24:00Z">
              <w:r w:rsidR="00E0454E">
                <w:rPr>
                  <w:rFonts w:ascii="Arial" w:eastAsia="Arial" w:hAnsi="Arial" w:cs="Arial"/>
                  <w:color w:val="000000"/>
                  <w:sz w:val="16"/>
                  <w:szCs w:val="16"/>
                </w:rPr>
                <w:t>154</w:t>
              </w:r>
            </w:ins>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442F31" w14:textId="7F4CEC2B" w:rsidR="001304E5" w:rsidRDefault="00000000">
            <w:pPr>
              <w:keepNext/>
              <w:spacing w:before="100" w:after="100" w:line="240" w:lineRule="auto"/>
              <w:ind w:left="100" w:right="100"/>
              <w:jc w:val="right"/>
            </w:pPr>
            <w:del w:id="102" w:author="Andrew Mertens" w:date="2022-12-14T02:24:00Z">
              <w:r>
                <w:rPr>
                  <w:rFonts w:ascii="Arial" w:eastAsia="Arial" w:hAnsi="Arial" w:cs="Arial"/>
                  <w:color w:val="000000"/>
                  <w:sz w:val="16"/>
                  <w:szCs w:val="16"/>
                </w:rPr>
                <w:delText>82.2</w:delText>
              </w:r>
            </w:del>
            <w:ins w:id="103" w:author="Andrew Mertens" w:date="2022-12-14T02:24:00Z">
              <w:r w:rsidR="00E0454E">
                <w:rPr>
                  <w:rFonts w:ascii="Arial" w:eastAsia="Arial" w:hAnsi="Arial" w:cs="Arial"/>
                  <w:color w:val="000000"/>
                  <w:sz w:val="16"/>
                  <w:szCs w:val="16"/>
                </w:rPr>
                <w:t>83.9</w:t>
              </w:r>
            </w:ins>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D33CC6" w14:textId="450D232F" w:rsidR="001304E5" w:rsidRDefault="00000000">
            <w:pPr>
              <w:keepNext/>
              <w:spacing w:before="100" w:after="100" w:line="240" w:lineRule="auto"/>
              <w:ind w:left="100" w:right="100"/>
              <w:jc w:val="right"/>
            </w:pPr>
            <w:del w:id="104" w:author="Andrew Mertens" w:date="2022-12-14T02:24:00Z">
              <w:r>
                <w:rPr>
                  <w:rFonts w:ascii="Arial" w:eastAsia="Arial" w:hAnsi="Arial" w:cs="Arial"/>
                  <w:color w:val="000000"/>
                  <w:sz w:val="16"/>
                  <w:szCs w:val="16"/>
                </w:rPr>
                <w:delText>244</w:delText>
              </w:r>
            </w:del>
            <w:ins w:id="105" w:author="Andrew Mertens" w:date="2022-12-14T02:24:00Z">
              <w:r w:rsidR="00E0454E">
                <w:rPr>
                  <w:rFonts w:ascii="Arial" w:eastAsia="Arial" w:hAnsi="Arial" w:cs="Arial"/>
                  <w:color w:val="000000"/>
                  <w:sz w:val="16"/>
                  <w:szCs w:val="16"/>
                </w:rPr>
                <w:t>96</w:t>
              </w:r>
            </w:ins>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CF46D5" w14:textId="240B9BC4" w:rsidR="001304E5" w:rsidRDefault="00000000">
            <w:pPr>
              <w:keepNext/>
              <w:spacing w:before="100" w:after="100" w:line="240" w:lineRule="auto"/>
              <w:ind w:left="100" w:right="100"/>
              <w:jc w:val="right"/>
            </w:pPr>
            <w:del w:id="106" w:author="Andrew Mertens" w:date="2022-12-14T02:24:00Z">
              <w:r>
                <w:rPr>
                  <w:rFonts w:ascii="Arial" w:eastAsia="Arial" w:hAnsi="Arial" w:cs="Arial"/>
                  <w:color w:val="000000"/>
                  <w:sz w:val="16"/>
                  <w:szCs w:val="16"/>
                </w:rPr>
                <w:delText>27</w:delText>
              </w:r>
            </w:del>
            <w:ins w:id="107" w:author="Andrew Mertens" w:date="2022-12-14T02:24:00Z">
              <w:r w:rsidR="00E0454E">
                <w:rPr>
                  <w:rFonts w:ascii="Arial" w:eastAsia="Arial" w:hAnsi="Arial" w:cs="Arial"/>
                  <w:color w:val="000000"/>
                  <w:sz w:val="16"/>
                  <w:szCs w:val="16"/>
                </w:rPr>
                <w:t>10</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DD1720" w14:textId="6C6371F0" w:rsidR="001304E5" w:rsidRDefault="00000000">
            <w:pPr>
              <w:keepNext/>
              <w:spacing w:before="100" w:after="100" w:line="240" w:lineRule="auto"/>
              <w:ind w:left="100" w:right="100"/>
              <w:jc w:val="right"/>
            </w:pPr>
            <w:del w:id="108" w:author="Andrew Mertens" w:date="2022-12-14T02:24:00Z">
              <w:r>
                <w:rPr>
                  <w:rFonts w:ascii="Arial" w:eastAsia="Arial" w:hAnsi="Arial" w:cs="Arial"/>
                  <w:color w:val="000000"/>
                  <w:sz w:val="16"/>
                  <w:szCs w:val="16"/>
                </w:rPr>
                <w:delText>11.1</w:delText>
              </w:r>
            </w:del>
            <w:ins w:id="109" w:author="Andrew Mertens" w:date="2022-12-14T02:24:00Z">
              <w:r w:rsidR="00E0454E">
                <w:rPr>
                  <w:rFonts w:ascii="Arial" w:eastAsia="Arial" w:hAnsi="Arial" w:cs="Arial"/>
                  <w:color w:val="000000"/>
                  <w:sz w:val="16"/>
                  <w:szCs w:val="16"/>
                </w:rPr>
                <w:t>10.4</w:t>
              </w:r>
            </w:ins>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CCCD84" w14:textId="3E16E5D2" w:rsidR="001304E5" w:rsidRDefault="00000000">
            <w:pPr>
              <w:keepNext/>
              <w:spacing w:before="100" w:after="100" w:line="240" w:lineRule="auto"/>
              <w:ind w:left="100" w:right="100"/>
              <w:jc w:val="right"/>
            </w:pPr>
            <w:del w:id="110" w:author="Andrew Mertens" w:date="2022-12-14T02:24:00Z">
              <w:r>
                <w:rPr>
                  <w:rFonts w:ascii="Arial" w:eastAsia="Arial" w:hAnsi="Arial" w:cs="Arial"/>
                  <w:color w:val="000000"/>
                  <w:sz w:val="16"/>
                  <w:szCs w:val="16"/>
                </w:rPr>
                <w:delText>291</w:delText>
              </w:r>
            </w:del>
            <w:ins w:id="111" w:author="Andrew Mertens" w:date="2022-12-14T02:24:00Z">
              <w:r w:rsidR="00E0454E">
                <w:rPr>
                  <w:rFonts w:ascii="Arial" w:eastAsia="Arial" w:hAnsi="Arial" w:cs="Arial"/>
                  <w:color w:val="000000"/>
                  <w:sz w:val="16"/>
                  <w:szCs w:val="16"/>
                </w:rPr>
                <w:t>262</w:t>
              </w:r>
            </w:ins>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515D7" w14:textId="0F7B76D8" w:rsidR="001304E5" w:rsidRDefault="00E0454E">
            <w:pPr>
              <w:keepNext/>
              <w:spacing w:before="100" w:after="100" w:line="240" w:lineRule="auto"/>
              <w:ind w:left="100" w:right="100"/>
              <w:jc w:val="right"/>
            </w:pPr>
            <w:r>
              <w:rPr>
                <w:rFonts w:ascii="Arial" w:eastAsia="Arial" w:hAnsi="Arial" w:cs="Arial"/>
                <w:color w:val="000000"/>
                <w:sz w:val="16"/>
                <w:szCs w:val="16"/>
              </w:rPr>
              <w:t>-1.</w:t>
            </w:r>
            <w:del w:id="112" w:author="Andrew Mertens" w:date="2022-12-14T02:24:00Z">
              <w:r w:rsidR="00000000">
                <w:rPr>
                  <w:rFonts w:ascii="Arial" w:eastAsia="Arial" w:hAnsi="Arial" w:cs="Arial"/>
                  <w:color w:val="000000"/>
                  <w:sz w:val="16"/>
                  <w:szCs w:val="16"/>
                </w:rPr>
                <w:delText>67</w:delText>
              </w:r>
            </w:del>
            <w:ins w:id="113" w:author="Andrew Mertens" w:date="2022-12-14T02:24:00Z">
              <w:r>
                <w:rPr>
                  <w:rFonts w:ascii="Arial" w:eastAsia="Arial" w:hAnsi="Arial" w:cs="Arial"/>
                  <w:color w:val="000000"/>
                  <w:sz w:val="16"/>
                  <w:szCs w:val="16"/>
                </w:rPr>
                <w:t>73</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539BF1" w14:textId="0E8AEFDF" w:rsidR="001304E5" w:rsidRDefault="00000000">
            <w:pPr>
              <w:keepNext/>
              <w:spacing w:before="100" w:after="100" w:line="240" w:lineRule="auto"/>
              <w:ind w:left="100" w:right="100"/>
              <w:jc w:val="right"/>
            </w:pPr>
            <w:del w:id="114" w:author="Andrew Mertens" w:date="2022-12-14T02:24:00Z">
              <w:r>
                <w:rPr>
                  <w:rFonts w:ascii="Arial" w:eastAsia="Arial" w:hAnsi="Arial" w:cs="Arial"/>
                  <w:color w:val="000000"/>
                  <w:sz w:val="16"/>
                  <w:szCs w:val="16"/>
                </w:rPr>
                <w:delText>42.3</w:delText>
              </w:r>
            </w:del>
            <w:ins w:id="115" w:author="Andrew Mertens" w:date="2022-12-14T02:24:00Z">
              <w:r w:rsidR="00E0454E">
                <w:rPr>
                  <w:rFonts w:ascii="Arial" w:eastAsia="Arial" w:hAnsi="Arial" w:cs="Arial"/>
                  <w:color w:val="000000"/>
                  <w:sz w:val="16"/>
                  <w:szCs w:val="16"/>
                </w:rPr>
                <w:t>41.6</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92474A" w14:textId="032108B8" w:rsidR="001304E5" w:rsidRDefault="00000000">
            <w:pPr>
              <w:keepNext/>
              <w:spacing w:before="100" w:after="100" w:line="240" w:lineRule="auto"/>
              <w:ind w:left="100" w:right="100"/>
              <w:jc w:val="right"/>
            </w:pPr>
            <w:del w:id="116" w:author="Andrew Mertens" w:date="2022-12-14T02:24:00Z">
              <w:r>
                <w:rPr>
                  <w:rFonts w:ascii="Arial" w:eastAsia="Arial" w:hAnsi="Arial" w:cs="Arial"/>
                  <w:color w:val="000000"/>
                  <w:sz w:val="16"/>
                  <w:szCs w:val="16"/>
                </w:rPr>
                <w:delText>293</w:delText>
              </w:r>
            </w:del>
            <w:ins w:id="117" w:author="Andrew Mertens" w:date="2022-12-14T02:24:00Z">
              <w:r w:rsidR="00E0454E">
                <w:rPr>
                  <w:rFonts w:ascii="Arial" w:eastAsia="Arial" w:hAnsi="Arial" w:cs="Arial"/>
                  <w:color w:val="000000"/>
                  <w:sz w:val="16"/>
                  <w:szCs w:val="16"/>
                </w:rPr>
                <w:t>263</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C5BA74" w14:textId="255831FE" w:rsidR="001304E5" w:rsidRDefault="00E0454E">
            <w:pPr>
              <w:keepNext/>
              <w:spacing w:before="100" w:after="100" w:line="240" w:lineRule="auto"/>
              <w:ind w:left="100" w:right="100"/>
              <w:jc w:val="right"/>
            </w:pPr>
            <w:r>
              <w:rPr>
                <w:rFonts w:ascii="Arial" w:eastAsia="Arial" w:hAnsi="Arial" w:cs="Arial"/>
                <w:color w:val="000000"/>
                <w:sz w:val="16"/>
                <w:szCs w:val="16"/>
              </w:rPr>
              <w:t>-0.</w:t>
            </w:r>
            <w:del w:id="118" w:author="Andrew Mertens" w:date="2022-12-14T02:24:00Z">
              <w:r w:rsidR="00000000">
                <w:rPr>
                  <w:rFonts w:ascii="Arial" w:eastAsia="Arial" w:hAnsi="Arial" w:cs="Arial"/>
                  <w:color w:val="000000"/>
                  <w:sz w:val="16"/>
                  <w:szCs w:val="16"/>
                </w:rPr>
                <w:delText>69</w:delText>
              </w:r>
            </w:del>
            <w:ins w:id="119" w:author="Andrew Mertens" w:date="2022-12-14T02:24:00Z">
              <w:r>
                <w:rPr>
                  <w:rFonts w:ascii="Arial" w:eastAsia="Arial" w:hAnsi="Arial" w:cs="Arial"/>
                  <w:color w:val="000000"/>
                  <w:sz w:val="16"/>
                  <w:szCs w:val="16"/>
                </w:rPr>
                <w:t>71</w:t>
              </w:r>
            </w:ins>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8E9C14" w14:textId="4382AB20" w:rsidR="001304E5" w:rsidRDefault="00000000">
            <w:pPr>
              <w:keepNext/>
              <w:spacing w:before="100" w:after="100" w:line="240" w:lineRule="auto"/>
              <w:ind w:left="100" w:right="100"/>
              <w:jc w:val="right"/>
            </w:pPr>
            <w:del w:id="120" w:author="Andrew Mertens" w:date="2022-12-14T02:24:00Z">
              <w:r>
                <w:rPr>
                  <w:rFonts w:ascii="Arial" w:eastAsia="Arial" w:hAnsi="Arial" w:cs="Arial"/>
                  <w:color w:val="000000"/>
                  <w:sz w:val="16"/>
                  <w:szCs w:val="16"/>
                </w:rPr>
                <w:delText>14.3</w:delText>
              </w:r>
            </w:del>
            <w:ins w:id="121" w:author="Andrew Mertens" w:date="2022-12-14T02:24:00Z">
              <w:r w:rsidR="00E0454E">
                <w:rPr>
                  <w:rFonts w:ascii="Arial" w:eastAsia="Arial" w:hAnsi="Arial" w:cs="Arial"/>
                  <w:color w:val="000000"/>
                  <w:sz w:val="16"/>
                  <w:szCs w:val="16"/>
                </w:rPr>
                <w:t>12.2</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067DFC" w14:textId="06EBD0E8" w:rsidR="001304E5" w:rsidRDefault="00000000">
            <w:pPr>
              <w:keepNext/>
              <w:spacing w:before="100" w:after="100" w:line="240" w:lineRule="auto"/>
              <w:ind w:left="100" w:right="100"/>
              <w:jc w:val="right"/>
            </w:pPr>
            <w:del w:id="122" w:author="Andrew Mertens" w:date="2022-12-14T02:24:00Z">
              <w:r>
                <w:rPr>
                  <w:rFonts w:ascii="Arial" w:eastAsia="Arial" w:hAnsi="Arial" w:cs="Arial"/>
                  <w:color w:val="000000"/>
                  <w:sz w:val="16"/>
                  <w:szCs w:val="16"/>
                </w:rPr>
                <w:delText>280</w:delText>
              </w:r>
            </w:del>
            <w:ins w:id="123" w:author="Andrew Mertens" w:date="2022-12-14T02:24:00Z">
              <w:r w:rsidR="00E0454E">
                <w:rPr>
                  <w:rFonts w:ascii="Arial" w:eastAsia="Arial" w:hAnsi="Arial" w:cs="Arial"/>
                  <w:color w:val="000000"/>
                  <w:sz w:val="16"/>
                  <w:szCs w:val="16"/>
                </w:rPr>
                <w:t>248</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1C1AC4" w14:textId="1FBA0570" w:rsidR="001304E5" w:rsidRDefault="00E0454E">
            <w:pPr>
              <w:keepNext/>
              <w:spacing w:before="100" w:after="100" w:line="240" w:lineRule="auto"/>
              <w:ind w:left="100" w:right="100"/>
              <w:jc w:val="right"/>
            </w:pPr>
            <w:r>
              <w:rPr>
                <w:rFonts w:ascii="Arial" w:eastAsia="Arial" w:hAnsi="Arial" w:cs="Arial"/>
                <w:color w:val="000000"/>
                <w:sz w:val="16"/>
                <w:szCs w:val="16"/>
              </w:rPr>
              <w:t>0.</w:t>
            </w:r>
            <w:del w:id="124" w:author="Andrew Mertens" w:date="2022-12-14T02:24:00Z">
              <w:r w:rsidR="00000000">
                <w:rPr>
                  <w:rFonts w:ascii="Arial" w:eastAsia="Arial" w:hAnsi="Arial" w:cs="Arial"/>
                  <w:color w:val="000000"/>
                  <w:sz w:val="16"/>
                  <w:szCs w:val="16"/>
                </w:rPr>
                <w:delText>14</w:delText>
              </w:r>
            </w:del>
            <w:ins w:id="125" w:author="Andrew Mertens" w:date="2022-12-14T02:24:00Z">
              <w:r>
                <w:rPr>
                  <w:rFonts w:ascii="Arial" w:eastAsia="Arial" w:hAnsi="Arial" w:cs="Arial"/>
                  <w:color w:val="000000"/>
                  <w:sz w:val="16"/>
                  <w:szCs w:val="16"/>
                </w:rPr>
                <w:t>13</w:t>
              </w:r>
            </w:ins>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3BB277" w14:textId="3E6F5328" w:rsidR="001304E5" w:rsidRDefault="00E0454E">
            <w:pPr>
              <w:keepNext/>
              <w:spacing w:before="100" w:after="100" w:line="240" w:lineRule="auto"/>
              <w:ind w:left="100" w:right="100"/>
              <w:jc w:val="right"/>
            </w:pPr>
            <w:r>
              <w:rPr>
                <w:rFonts w:ascii="Arial" w:eastAsia="Arial" w:hAnsi="Arial" w:cs="Arial"/>
                <w:color w:val="000000"/>
                <w:sz w:val="16"/>
                <w:szCs w:val="16"/>
              </w:rPr>
              <w:t>7.</w:t>
            </w:r>
            <w:del w:id="126" w:author="Andrew Mertens" w:date="2022-12-14T02:24:00Z">
              <w:r w:rsidR="00000000">
                <w:rPr>
                  <w:rFonts w:ascii="Arial" w:eastAsia="Arial" w:hAnsi="Arial" w:cs="Arial"/>
                  <w:color w:val="000000"/>
                  <w:sz w:val="16"/>
                  <w:szCs w:val="16"/>
                </w:rPr>
                <w:delText>1</w:delText>
              </w:r>
            </w:del>
            <w:ins w:id="127" w:author="Andrew Mertens" w:date="2022-12-14T02:24:00Z">
              <w:r>
                <w:rPr>
                  <w:rFonts w:ascii="Arial" w:eastAsia="Arial" w:hAnsi="Arial" w:cs="Arial"/>
                  <w:color w:val="000000"/>
                  <w:sz w:val="16"/>
                  <w:szCs w:val="16"/>
                </w:rPr>
                <w:t>3</w:t>
              </w:r>
            </w:ins>
          </w:p>
        </w:tc>
      </w:tr>
      <w:tr w:rsidR="00064CC5" w14:paraId="243DA48B"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64EAB0" w14:textId="77777777" w:rsidR="001304E5" w:rsidRDefault="00E0454E">
            <w:pPr>
              <w:keepNext/>
              <w:spacing w:before="100" w:after="100" w:line="240" w:lineRule="auto"/>
              <w:ind w:left="100" w:right="100"/>
              <w:jc w:val="left"/>
            </w:pPr>
            <w:r>
              <w:rPr>
                <w:rFonts w:ascii="Arial" w:eastAsia="Arial" w:hAnsi="Arial" w:cs="Arial"/>
                <w:color w:val="000000"/>
                <w:sz w:val="16"/>
                <w:szCs w:val="16"/>
              </w:rPr>
              <w:t>Odagiri 2016</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8C2EE3" w14:textId="77777777" w:rsidR="001304E5" w:rsidRDefault="00E0454E">
            <w:pPr>
              <w:keepNext/>
              <w:spacing w:before="100" w:after="100" w:line="240" w:lineRule="auto"/>
              <w:ind w:left="100" w:right="100"/>
              <w:jc w:val="left"/>
            </w:pPr>
            <w:r>
              <w:rPr>
                <w:rFonts w:ascii="Arial" w:eastAsia="Arial" w:hAnsi="Arial" w:cs="Arial"/>
                <w:color w:val="000000"/>
                <w:sz w:val="16"/>
                <w:szCs w:val="16"/>
              </w:rPr>
              <w:t>Odisha</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EFA936" w14:textId="77777777" w:rsidR="001304E5" w:rsidRDefault="001304E5">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3B41EE" w14:textId="77777777" w:rsidR="001304E5" w:rsidRDefault="001304E5">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5CFB9C" w14:textId="77777777" w:rsidR="001304E5" w:rsidRDefault="001304E5">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2D79B3" w14:textId="77777777" w:rsidR="001304E5" w:rsidRDefault="001304E5">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A28AC9" w14:textId="4FD60B95" w:rsidR="001304E5" w:rsidRDefault="00000000">
            <w:pPr>
              <w:keepNext/>
              <w:spacing w:before="100" w:after="100" w:line="240" w:lineRule="auto"/>
              <w:ind w:left="100" w:right="100"/>
              <w:jc w:val="right"/>
            </w:pPr>
            <w:del w:id="128" w:author="Andrew Mertens" w:date="2022-12-14T02:24:00Z">
              <w:r>
                <w:rPr>
                  <w:rFonts w:ascii="Arial" w:eastAsia="Arial" w:hAnsi="Arial" w:cs="Arial"/>
                  <w:color w:val="000000"/>
                  <w:sz w:val="16"/>
                  <w:szCs w:val="16"/>
                </w:rPr>
                <w:delText>2,036</w:delText>
              </w:r>
            </w:del>
            <w:ins w:id="129" w:author="Andrew Mertens" w:date="2022-12-14T02:24:00Z">
              <w:r w:rsidR="00E0454E">
                <w:rPr>
                  <w:rFonts w:ascii="Arial" w:eastAsia="Arial" w:hAnsi="Arial" w:cs="Arial"/>
                  <w:color w:val="000000"/>
                  <w:sz w:val="16"/>
                  <w:szCs w:val="16"/>
                </w:rPr>
                <w:t>1,961</w:t>
              </w:r>
            </w:ins>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B33B28" w14:textId="61873C1A" w:rsidR="001304E5" w:rsidRDefault="00000000">
            <w:pPr>
              <w:keepNext/>
              <w:spacing w:before="100" w:after="100" w:line="240" w:lineRule="auto"/>
              <w:ind w:left="100" w:right="100"/>
              <w:jc w:val="right"/>
            </w:pPr>
            <w:del w:id="130" w:author="Andrew Mertens" w:date="2022-12-14T02:24:00Z">
              <w:r>
                <w:rPr>
                  <w:rFonts w:ascii="Arial" w:eastAsia="Arial" w:hAnsi="Arial" w:cs="Arial"/>
                  <w:color w:val="000000"/>
                  <w:sz w:val="16"/>
                  <w:szCs w:val="16"/>
                </w:rPr>
                <w:delText>188</w:delText>
              </w:r>
            </w:del>
            <w:ins w:id="131" w:author="Andrew Mertens" w:date="2022-12-14T02:24:00Z">
              <w:r w:rsidR="00E0454E">
                <w:rPr>
                  <w:rFonts w:ascii="Arial" w:eastAsia="Arial" w:hAnsi="Arial" w:cs="Arial"/>
                  <w:color w:val="000000"/>
                  <w:sz w:val="16"/>
                  <w:szCs w:val="16"/>
                </w:rPr>
                <w:t>181</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F123DB"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F9567C" w14:textId="77777777" w:rsidR="001304E5" w:rsidRDefault="001304E5">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77A94A" w14:textId="77777777" w:rsidR="001304E5" w:rsidRDefault="001304E5">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A65858" w14:textId="77777777" w:rsidR="001304E5" w:rsidRDefault="001304E5">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98075B" w14:textId="1C199DA5" w:rsidR="001304E5" w:rsidRDefault="00E0454E">
            <w:pPr>
              <w:keepNext/>
              <w:spacing w:before="100" w:after="100" w:line="240" w:lineRule="auto"/>
              <w:ind w:left="100" w:right="100"/>
              <w:jc w:val="right"/>
            </w:pPr>
            <w:r>
              <w:rPr>
                <w:rFonts w:ascii="Arial" w:eastAsia="Arial" w:hAnsi="Arial" w:cs="Arial"/>
                <w:color w:val="000000"/>
                <w:sz w:val="16"/>
                <w:szCs w:val="16"/>
              </w:rPr>
              <w:t>4,</w:t>
            </w:r>
            <w:del w:id="132" w:author="Andrew Mertens" w:date="2022-12-14T02:24:00Z">
              <w:r w:rsidR="00000000">
                <w:rPr>
                  <w:rFonts w:ascii="Arial" w:eastAsia="Arial" w:hAnsi="Arial" w:cs="Arial"/>
                  <w:color w:val="000000"/>
                  <w:sz w:val="16"/>
                  <w:szCs w:val="16"/>
                </w:rPr>
                <w:delText>152</w:delText>
              </w:r>
            </w:del>
            <w:ins w:id="133" w:author="Andrew Mertens" w:date="2022-12-14T02:24:00Z">
              <w:r>
                <w:rPr>
                  <w:rFonts w:ascii="Arial" w:eastAsia="Arial" w:hAnsi="Arial" w:cs="Arial"/>
                  <w:color w:val="000000"/>
                  <w:sz w:val="16"/>
                  <w:szCs w:val="16"/>
                </w:rPr>
                <w:t>006</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5EEA4D"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4F674F" w14:textId="1DC18182" w:rsidR="001304E5" w:rsidRDefault="00000000">
            <w:pPr>
              <w:keepNext/>
              <w:spacing w:before="100" w:after="100" w:line="240" w:lineRule="auto"/>
              <w:ind w:left="100" w:right="100"/>
              <w:jc w:val="right"/>
            </w:pPr>
            <w:del w:id="134" w:author="Andrew Mertens" w:date="2022-12-14T02:24:00Z">
              <w:r>
                <w:rPr>
                  <w:rFonts w:ascii="Arial" w:eastAsia="Arial" w:hAnsi="Arial" w:cs="Arial"/>
                  <w:color w:val="000000"/>
                  <w:sz w:val="16"/>
                  <w:szCs w:val="16"/>
                </w:rPr>
                <w:delText>29.1</w:delText>
              </w:r>
            </w:del>
            <w:ins w:id="135" w:author="Andrew Mertens" w:date="2022-12-14T02:24:00Z">
              <w:r w:rsidR="00E0454E">
                <w:rPr>
                  <w:rFonts w:ascii="Arial" w:eastAsia="Arial" w:hAnsi="Arial" w:cs="Arial"/>
                  <w:color w:val="000000"/>
                  <w:sz w:val="16"/>
                  <w:szCs w:val="16"/>
                </w:rPr>
                <w:t>28.9</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3B2BA5" w14:textId="77777777" w:rsidR="001304E5" w:rsidRDefault="001304E5">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065327" w14:textId="77777777" w:rsidR="001304E5" w:rsidRDefault="001304E5">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B0BC88" w14:textId="77777777" w:rsidR="001304E5" w:rsidRDefault="001304E5">
            <w:pPr>
              <w:keepNext/>
              <w:spacing w:before="100" w:after="100" w:line="240" w:lineRule="auto"/>
              <w:ind w:left="100" w:right="100"/>
              <w:jc w:val="right"/>
            </w:pPr>
          </w:p>
        </w:tc>
      </w:tr>
      <w:tr w:rsidR="00064CC5" w14:paraId="7F62D420"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DE3B24" w14:textId="77777777" w:rsidR="001304E5" w:rsidRDefault="00E0454E">
            <w:pPr>
              <w:keepNext/>
              <w:spacing w:before="100" w:after="100" w:line="240" w:lineRule="auto"/>
              <w:ind w:left="100" w:right="100"/>
              <w:jc w:val="left"/>
            </w:pPr>
            <w:r>
              <w:rPr>
                <w:rFonts w:ascii="Arial" w:eastAsia="Arial" w:hAnsi="Arial" w:cs="Arial"/>
                <w:color w:val="000000"/>
                <w:sz w:val="16"/>
                <w:szCs w:val="16"/>
              </w:rPr>
              <w:t>Fuhrmeister 2020</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8FBB54" w14:textId="23922568" w:rsidR="001304E5" w:rsidRDefault="00000000">
            <w:pPr>
              <w:keepNext/>
              <w:spacing w:before="100" w:after="100" w:line="240" w:lineRule="auto"/>
              <w:ind w:left="100" w:right="100"/>
              <w:jc w:val="left"/>
            </w:pPr>
            <w:del w:id="136" w:author="Andrew Mertens" w:date="2022-12-14T02:24:00Z">
              <w:r>
                <w:rPr>
                  <w:rFonts w:ascii="Arial" w:eastAsia="Arial" w:hAnsi="Arial" w:cs="Arial"/>
                  <w:color w:val="000000"/>
                  <w:sz w:val="16"/>
                  <w:szCs w:val="16"/>
                </w:rPr>
                <w:delText>WBB</w:delText>
              </w:r>
            </w:del>
            <w:ins w:id="137" w:author="Andrew Mertens" w:date="2022-12-14T02:24:00Z">
              <w:r w:rsidR="00E0454E">
                <w:rPr>
                  <w:rFonts w:ascii="Arial" w:eastAsia="Arial" w:hAnsi="Arial" w:cs="Arial"/>
                  <w:color w:val="000000"/>
                  <w:sz w:val="16"/>
                  <w:szCs w:val="16"/>
                </w:rPr>
                <w:t>W</w:t>
              </w:r>
              <w:r w:rsidR="008956B7">
                <w:rPr>
                  <w:rFonts w:ascii="Arial" w:eastAsia="Arial" w:hAnsi="Arial" w:cs="Arial"/>
                  <w:color w:val="000000"/>
                  <w:sz w:val="16"/>
                  <w:szCs w:val="16"/>
                </w:rPr>
                <w:t xml:space="preserve">ash </w:t>
              </w:r>
              <w:r w:rsidR="00E0454E">
                <w:rPr>
                  <w:rFonts w:ascii="Arial" w:eastAsia="Arial" w:hAnsi="Arial" w:cs="Arial"/>
                  <w:color w:val="000000"/>
                  <w:sz w:val="16"/>
                  <w:szCs w:val="16"/>
                </w:rPr>
                <w:t>B</w:t>
              </w:r>
              <w:r w:rsidR="008956B7">
                <w:rPr>
                  <w:rFonts w:ascii="Arial" w:eastAsia="Arial" w:hAnsi="Arial" w:cs="Arial"/>
                  <w:color w:val="000000"/>
                  <w:sz w:val="16"/>
                  <w:szCs w:val="16"/>
                </w:rPr>
                <w:t xml:space="preserve">enefits </w:t>
              </w:r>
              <w:r w:rsidR="00E0454E">
                <w:rPr>
                  <w:rFonts w:ascii="Arial" w:eastAsia="Arial" w:hAnsi="Arial" w:cs="Arial"/>
                  <w:color w:val="000000"/>
                  <w:sz w:val="16"/>
                  <w:szCs w:val="16"/>
                </w:rPr>
                <w:t>B</w:t>
              </w:r>
              <w:r w:rsidR="008956B7">
                <w:rPr>
                  <w:rFonts w:ascii="Arial" w:eastAsia="Arial" w:hAnsi="Arial" w:cs="Arial"/>
                  <w:color w:val="000000"/>
                  <w:sz w:val="16"/>
                  <w:szCs w:val="16"/>
                </w:rPr>
                <w:t>angladesh</w:t>
              </w:r>
            </w:ins>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126B0A" w14:textId="38B1BDB4" w:rsidR="001304E5" w:rsidRDefault="00000000">
            <w:pPr>
              <w:keepNext/>
              <w:spacing w:before="100" w:after="100" w:line="240" w:lineRule="auto"/>
              <w:ind w:left="100" w:right="100"/>
              <w:jc w:val="right"/>
            </w:pPr>
            <w:del w:id="138" w:author="Andrew Mertens" w:date="2022-12-14T02:24:00Z">
              <w:r>
                <w:rPr>
                  <w:rFonts w:ascii="Arial" w:eastAsia="Arial" w:hAnsi="Arial" w:cs="Arial"/>
                  <w:color w:val="000000"/>
                  <w:sz w:val="16"/>
                  <w:szCs w:val="16"/>
                </w:rPr>
                <w:delText>2</w:delText>
              </w:r>
            </w:del>
            <w:ins w:id="139" w:author="Andrew Mertens" w:date="2022-12-14T02:24:00Z">
              <w:r w:rsidR="00E0454E">
                <w:rPr>
                  <w:rFonts w:ascii="Arial" w:eastAsia="Arial" w:hAnsi="Arial" w:cs="Arial"/>
                  <w:color w:val="000000"/>
                  <w:sz w:val="16"/>
                  <w:szCs w:val="16"/>
                </w:rPr>
                <w:t>1</w:t>
              </w:r>
            </w:ins>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A1638F" w14:textId="15C781B4" w:rsidR="001304E5" w:rsidRDefault="00000000">
            <w:pPr>
              <w:keepNext/>
              <w:spacing w:before="100" w:after="100" w:line="240" w:lineRule="auto"/>
              <w:ind w:left="100" w:right="100"/>
              <w:jc w:val="right"/>
            </w:pPr>
            <w:del w:id="140" w:author="Andrew Mertens" w:date="2022-12-14T02:24:00Z">
              <w:r>
                <w:rPr>
                  <w:rFonts w:ascii="Arial" w:eastAsia="Arial" w:hAnsi="Arial" w:cs="Arial"/>
                  <w:color w:val="000000"/>
                  <w:sz w:val="16"/>
                  <w:szCs w:val="16"/>
                </w:rPr>
                <w:delText>89</w:delText>
              </w:r>
            </w:del>
            <w:ins w:id="141" w:author="Andrew Mertens" w:date="2022-12-14T02:24:00Z">
              <w:r w:rsidR="00E0454E">
                <w:rPr>
                  <w:rFonts w:ascii="Arial" w:eastAsia="Arial" w:hAnsi="Arial" w:cs="Arial"/>
                  <w:color w:val="000000"/>
                  <w:sz w:val="16"/>
                  <w:szCs w:val="16"/>
                </w:rPr>
                <w:t>261</w:t>
              </w:r>
            </w:ins>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75216C" w14:textId="21C78BAB" w:rsidR="001304E5" w:rsidRDefault="00000000">
            <w:pPr>
              <w:keepNext/>
              <w:spacing w:before="100" w:after="100" w:line="240" w:lineRule="auto"/>
              <w:ind w:left="100" w:right="100"/>
              <w:jc w:val="right"/>
            </w:pPr>
            <w:del w:id="142" w:author="Andrew Mertens" w:date="2022-12-14T02:24:00Z">
              <w:r>
                <w:rPr>
                  <w:rFonts w:ascii="Arial" w:eastAsia="Arial" w:hAnsi="Arial" w:cs="Arial"/>
                  <w:color w:val="000000"/>
                  <w:sz w:val="16"/>
                  <w:szCs w:val="16"/>
                </w:rPr>
                <w:delText>34</w:delText>
              </w:r>
            </w:del>
            <w:ins w:id="143" w:author="Andrew Mertens" w:date="2022-12-14T02:24:00Z">
              <w:r w:rsidR="00E0454E">
                <w:rPr>
                  <w:rFonts w:ascii="Arial" w:eastAsia="Arial" w:hAnsi="Arial" w:cs="Arial"/>
                  <w:color w:val="000000"/>
                  <w:sz w:val="16"/>
                  <w:szCs w:val="16"/>
                </w:rPr>
                <w:t>61</w:t>
              </w:r>
            </w:ins>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8FCFC0" w14:textId="7F45D837" w:rsidR="001304E5" w:rsidRDefault="00000000">
            <w:pPr>
              <w:keepNext/>
              <w:spacing w:before="100" w:after="100" w:line="240" w:lineRule="auto"/>
              <w:ind w:left="100" w:right="100"/>
              <w:jc w:val="right"/>
            </w:pPr>
            <w:del w:id="144" w:author="Andrew Mertens" w:date="2022-12-14T02:24:00Z">
              <w:r>
                <w:rPr>
                  <w:rFonts w:ascii="Arial" w:eastAsia="Arial" w:hAnsi="Arial" w:cs="Arial"/>
                  <w:color w:val="000000"/>
                  <w:sz w:val="16"/>
                  <w:szCs w:val="16"/>
                </w:rPr>
                <w:delText>19.1</w:delText>
              </w:r>
            </w:del>
            <w:ins w:id="145" w:author="Andrew Mertens" w:date="2022-12-14T02:24:00Z">
              <w:r w:rsidR="00E0454E">
                <w:rPr>
                  <w:rFonts w:ascii="Arial" w:eastAsia="Arial" w:hAnsi="Arial" w:cs="Arial"/>
                  <w:color w:val="000000"/>
                  <w:sz w:val="16"/>
                  <w:szCs w:val="16"/>
                </w:rPr>
                <w:t>17.3</w:t>
              </w:r>
            </w:ins>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1D657"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287610"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460EF8"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B8FAB0" w14:textId="35849F8E" w:rsidR="001304E5" w:rsidRDefault="00000000">
            <w:pPr>
              <w:keepNext/>
              <w:spacing w:before="100" w:after="100" w:line="240" w:lineRule="auto"/>
              <w:ind w:left="100" w:right="100"/>
              <w:jc w:val="right"/>
            </w:pPr>
            <w:del w:id="146" w:author="Andrew Mertens" w:date="2022-12-14T02:24:00Z">
              <w:r>
                <w:rPr>
                  <w:rFonts w:ascii="Arial" w:eastAsia="Arial" w:hAnsi="Arial" w:cs="Arial"/>
                  <w:color w:val="000000"/>
                  <w:sz w:val="16"/>
                  <w:szCs w:val="16"/>
                </w:rPr>
                <w:delText>858</w:delText>
              </w:r>
            </w:del>
            <w:ins w:id="147" w:author="Andrew Mertens" w:date="2022-12-14T02:24:00Z">
              <w:r w:rsidR="00E0454E">
                <w:rPr>
                  <w:rFonts w:ascii="Arial" w:eastAsia="Arial" w:hAnsi="Arial" w:cs="Arial"/>
                  <w:color w:val="000000"/>
                  <w:sz w:val="16"/>
                  <w:szCs w:val="16"/>
                </w:rPr>
                <w:t>859</w:t>
              </w:r>
            </w:ins>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760D6C" w14:textId="3BE9E1E1" w:rsidR="001304E5" w:rsidRDefault="00E0454E">
            <w:pPr>
              <w:keepNext/>
              <w:spacing w:before="100" w:after="100" w:line="240" w:lineRule="auto"/>
              <w:ind w:left="100" w:right="100"/>
              <w:jc w:val="right"/>
            </w:pPr>
            <w:r>
              <w:rPr>
                <w:rFonts w:ascii="Arial" w:eastAsia="Arial" w:hAnsi="Arial" w:cs="Arial"/>
                <w:color w:val="000000"/>
                <w:sz w:val="16"/>
                <w:szCs w:val="16"/>
              </w:rPr>
              <w:t>-1.</w:t>
            </w:r>
            <w:del w:id="148" w:author="Andrew Mertens" w:date="2022-12-14T02:24:00Z">
              <w:r w:rsidR="00000000">
                <w:rPr>
                  <w:rFonts w:ascii="Arial" w:eastAsia="Arial" w:hAnsi="Arial" w:cs="Arial"/>
                  <w:color w:val="000000"/>
                  <w:sz w:val="16"/>
                  <w:szCs w:val="16"/>
                </w:rPr>
                <w:delText>81</w:delText>
              </w:r>
            </w:del>
            <w:ins w:id="149" w:author="Andrew Mertens" w:date="2022-12-14T02:24:00Z">
              <w:r>
                <w:rPr>
                  <w:rFonts w:ascii="Arial" w:eastAsia="Arial" w:hAnsi="Arial" w:cs="Arial"/>
                  <w:color w:val="000000"/>
                  <w:sz w:val="16"/>
                  <w:szCs w:val="16"/>
                </w:rPr>
                <w:t>82</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EDE01F" w14:textId="168B3FAB" w:rsidR="001304E5" w:rsidRDefault="00000000">
            <w:pPr>
              <w:keepNext/>
              <w:spacing w:before="100" w:after="100" w:line="240" w:lineRule="auto"/>
              <w:ind w:left="100" w:right="100"/>
              <w:jc w:val="right"/>
            </w:pPr>
            <w:del w:id="150" w:author="Andrew Mertens" w:date="2022-12-14T02:24:00Z">
              <w:r>
                <w:rPr>
                  <w:rFonts w:ascii="Arial" w:eastAsia="Arial" w:hAnsi="Arial" w:cs="Arial"/>
                  <w:color w:val="000000"/>
                  <w:sz w:val="16"/>
                  <w:szCs w:val="16"/>
                </w:rPr>
                <w:delText>40.9</w:delText>
              </w:r>
            </w:del>
            <w:ins w:id="151" w:author="Andrew Mertens" w:date="2022-12-14T02:24:00Z">
              <w:r w:rsidR="00E0454E">
                <w:rPr>
                  <w:rFonts w:ascii="Arial" w:eastAsia="Arial" w:hAnsi="Arial" w:cs="Arial"/>
                  <w:color w:val="000000"/>
                  <w:sz w:val="16"/>
                  <w:szCs w:val="16"/>
                </w:rPr>
                <w:t>41.0</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BBD0B8" w14:textId="77164F2C" w:rsidR="001304E5" w:rsidRDefault="00000000">
            <w:pPr>
              <w:keepNext/>
              <w:spacing w:before="100" w:after="100" w:line="240" w:lineRule="auto"/>
              <w:ind w:left="100" w:right="100"/>
              <w:jc w:val="right"/>
            </w:pPr>
            <w:del w:id="152" w:author="Andrew Mertens" w:date="2022-12-14T02:24:00Z">
              <w:r>
                <w:rPr>
                  <w:rFonts w:ascii="Arial" w:eastAsia="Arial" w:hAnsi="Arial" w:cs="Arial"/>
                  <w:color w:val="000000"/>
                  <w:sz w:val="16"/>
                  <w:szCs w:val="16"/>
                </w:rPr>
                <w:delText>872</w:delText>
              </w:r>
            </w:del>
            <w:ins w:id="153" w:author="Andrew Mertens" w:date="2022-12-14T02:24:00Z">
              <w:r w:rsidR="00E0454E">
                <w:rPr>
                  <w:rFonts w:ascii="Arial" w:eastAsia="Arial" w:hAnsi="Arial" w:cs="Arial"/>
                  <w:color w:val="000000"/>
                  <w:sz w:val="16"/>
                  <w:szCs w:val="16"/>
                </w:rPr>
                <w:t>873</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42D2F2"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A37F48" w14:textId="2DE832D6" w:rsidR="001304E5" w:rsidRDefault="00E0454E">
            <w:pPr>
              <w:keepNext/>
              <w:spacing w:before="100" w:after="100" w:line="240" w:lineRule="auto"/>
              <w:ind w:left="100" w:right="100"/>
              <w:jc w:val="right"/>
            </w:pPr>
            <w:r>
              <w:rPr>
                <w:rFonts w:ascii="Arial" w:eastAsia="Arial" w:hAnsi="Arial" w:cs="Arial"/>
                <w:color w:val="000000"/>
                <w:sz w:val="16"/>
                <w:szCs w:val="16"/>
              </w:rPr>
              <w:t>30.</w:t>
            </w:r>
            <w:del w:id="154" w:author="Andrew Mertens" w:date="2022-12-14T02:24:00Z">
              <w:r w:rsidR="00000000">
                <w:rPr>
                  <w:rFonts w:ascii="Arial" w:eastAsia="Arial" w:hAnsi="Arial" w:cs="Arial"/>
                  <w:color w:val="000000"/>
                  <w:sz w:val="16"/>
                  <w:szCs w:val="16"/>
                </w:rPr>
                <w:delText>5</w:delText>
              </w:r>
            </w:del>
            <w:ins w:id="155" w:author="Andrew Mertens" w:date="2022-12-14T02:24:00Z">
              <w:r>
                <w:rPr>
                  <w:rFonts w:ascii="Arial" w:eastAsia="Arial" w:hAnsi="Arial" w:cs="Arial"/>
                  <w:color w:val="000000"/>
                  <w:sz w:val="16"/>
                  <w:szCs w:val="16"/>
                </w:rPr>
                <w:t>6</w:t>
              </w:r>
            </w:ins>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56C02D" w14:textId="3FF30C4A" w:rsidR="001304E5" w:rsidRDefault="00000000">
            <w:pPr>
              <w:keepNext/>
              <w:spacing w:before="100" w:after="100" w:line="240" w:lineRule="auto"/>
              <w:ind w:left="100" w:right="100"/>
              <w:jc w:val="right"/>
            </w:pPr>
            <w:del w:id="156" w:author="Andrew Mertens" w:date="2022-12-14T02:24:00Z">
              <w:r>
                <w:rPr>
                  <w:rFonts w:ascii="Arial" w:eastAsia="Arial" w:hAnsi="Arial" w:cs="Arial"/>
                  <w:color w:val="000000"/>
                  <w:sz w:val="16"/>
                  <w:szCs w:val="16"/>
                </w:rPr>
                <w:delText>860</w:delText>
              </w:r>
            </w:del>
            <w:ins w:id="157" w:author="Andrew Mertens" w:date="2022-12-14T02:24:00Z">
              <w:r w:rsidR="00E0454E">
                <w:rPr>
                  <w:rFonts w:ascii="Arial" w:eastAsia="Arial" w:hAnsi="Arial" w:cs="Arial"/>
                  <w:color w:val="000000"/>
                  <w:sz w:val="16"/>
                  <w:szCs w:val="16"/>
                </w:rPr>
                <w:t>861</w:t>
              </w:r>
            </w:ins>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176214"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1A6A0A" w14:textId="77777777" w:rsidR="001304E5" w:rsidRDefault="00E0454E">
            <w:pPr>
              <w:keepNext/>
              <w:spacing w:before="100" w:after="100" w:line="240" w:lineRule="auto"/>
              <w:ind w:left="100" w:right="100"/>
              <w:jc w:val="right"/>
            </w:pPr>
            <w:r>
              <w:rPr>
                <w:rFonts w:ascii="Arial" w:eastAsia="Arial" w:hAnsi="Arial" w:cs="Arial"/>
                <w:color w:val="000000"/>
                <w:sz w:val="16"/>
                <w:szCs w:val="16"/>
              </w:rPr>
              <w:t>10.0</w:t>
            </w:r>
          </w:p>
        </w:tc>
      </w:tr>
      <w:tr w:rsidR="00064CC5" w14:paraId="6282E05D"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70CF4E"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Boehm 2016</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DAA98" w14:textId="6A2B56D6" w:rsidR="008956B7" w:rsidRDefault="00000000" w:rsidP="008956B7">
            <w:pPr>
              <w:keepNext/>
              <w:spacing w:before="100" w:after="100" w:line="240" w:lineRule="auto"/>
              <w:ind w:left="100" w:right="100"/>
              <w:jc w:val="left"/>
            </w:pPr>
            <w:del w:id="158" w:author="Andrew Mertens" w:date="2022-12-14T02:24:00Z">
              <w:r>
                <w:rPr>
                  <w:rFonts w:ascii="Arial" w:eastAsia="Arial" w:hAnsi="Arial" w:cs="Arial"/>
                  <w:color w:val="000000"/>
                  <w:sz w:val="16"/>
                  <w:szCs w:val="16"/>
                </w:rPr>
                <w:delText>WBB</w:delText>
              </w:r>
            </w:del>
            <w:ins w:id="159" w:author="Andrew Mertens" w:date="2022-12-14T02:24:00Z">
              <w:r w:rsidR="008956B7">
                <w:rPr>
                  <w:rFonts w:ascii="Arial" w:eastAsia="Arial" w:hAnsi="Arial" w:cs="Arial"/>
                  <w:color w:val="000000"/>
                  <w:sz w:val="16"/>
                  <w:szCs w:val="16"/>
                </w:rPr>
                <w:t>Wash Benefits Bangladesh</w:t>
              </w:r>
            </w:ins>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165917" w14:textId="77777777" w:rsidR="008956B7" w:rsidRDefault="008956B7" w:rsidP="008956B7">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64B952" w14:textId="77777777" w:rsidR="008956B7" w:rsidRDefault="008956B7" w:rsidP="008956B7">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266332" w14:textId="77777777" w:rsidR="008956B7" w:rsidRDefault="008956B7" w:rsidP="008956B7">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837ED" w14:textId="77777777" w:rsidR="008956B7" w:rsidRDefault="008956B7" w:rsidP="008956B7">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4652D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E5EB5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82102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B317D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A755B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915FC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13EB2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31D253"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5E7DBC"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0A8F5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2A6BD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786335"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9.5</w:t>
            </w:r>
          </w:p>
        </w:tc>
      </w:tr>
      <w:tr w:rsidR="00064CC5" w14:paraId="78344BB0"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E63024"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Kwong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D1C58D" w14:textId="1BAF356C" w:rsidR="008956B7" w:rsidRDefault="00000000" w:rsidP="008956B7">
            <w:pPr>
              <w:keepNext/>
              <w:spacing w:before="100" w:after="100" w:line="240" w:lineRule="auto"/>
              <w:ind w:left="100" w:right="100"/>
              <w:jc w:val="left"/>
            </w:pPr>
            <w:del w:id="160" w:author="Andrew Mertens" w:date="2022-12-14T02:24:00Z">
              <w:r>
                <w:rPr>
                  <w:rFonts w:ascii="Arial" w:eastAsia="Arial" w:hAnsi="Arial" w:cs="Arial"/>
                  <w:color w:val="000000"/>
                  <w:sz w:val="16"/>
                  <w:szCs w:val="16"/>
                </w:rPr>
                <w:delText>WBB</w:delText>
              </w:r>
            </w:del>
            <w:ins w:id="161" w:author="Andrew Mertens" w:date="2022-12-14T02:24:00Z">
              <w:r w:rsidR="008956B7">
                <w:rPr>
                  <w:rFonts w:ascii="Arial" w:eastAsia="Arial" w:hAnsi="Arial" w:cs="Arial"/>
                  <w:color w:val="000000"/>
                  <w:sz w:val="16"/>
                  <w:szCs w:val="16"/>
                </w:rPr>
                <w:t>Wash Benefits Bangladesh</w:t>
              </w:r>
            </w:ins>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9457F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004D5E" w14:textId="2BA1365E" w:rsidR="008956B7" w:rsidRDefault="00000000" w:rsidP="008956B7">
            <w:pPr>
              <w:keepNext/>
              <w:spacing w:before="100" w:after="100" w:line="240" w:lineRule="auto"/>
              <w:ind w:left="100" w:right="100"/>
              <w:jc w:val="right"/>
            </w:pPr>
            <w:del w:id="162" w:author="Andrew Mertens" w:date="2022-12-14T02:24:00Z">
              <w:r>
                <w:rPr>
                  <w:rFonts w:ascii="Arial" w:eastAsia="Arial" w:hAnsi="Arial" w:cs="Arial"/>
                  <w:color w:val="000000"/>
                  <w:sz w:val="16"/>
                  <w:szCs w:val="16"/>
                </w:rPr>
                <w:delText>1,243</w:delText>
              </w:r>
            </w:del>
            <w:ins w:id="163" w:author="Andrew Mertens" w:date="2022-12-14T02:24:00Z">
              <w:r w:rsidR="008956B7">
                <w:rPr>
                  <w:rFonts w:ascii="Arial" w:eastAsia="Arial" w:hAnsi="Arial" w:cs="Arial"/>
                  <w:color w:val="000000"/>
                  <w:sz w:val="16"/>
                  <w:szCs w:val="16"/>
                </w:rPr>
                <w:t>500</w:t>
              </w:r>
            </w:ins>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A4DB6D" w14:textId="62AF8E96" w:rsidR="008956B7" w:rsidRDefault="00000000" w:rsidP="008956B7">
            <w:pPr>
              <w:keepNext/>
              <w:spacing w:before="100" w:after="100" w:line="240" w:lineRule="auto"/>
              <w:ind w:left="100" w:right="100"/>
              <w:jc w:val="right"/>
            </w:pPr>
            <w:del w:id="164" w:author="Andrew Mertens" w:date="2022-12-14T02:24:00Z">
              <w:r>
                <w:rPr>
                  <w:rFonts w:ascii="Arial" w:eastAsia="Arial" w:hAnsi="Arial" w:cs="Arial"/>
                  <w:color w:val="000000"/>
                  <w:sz w:val="16"/>
                  <w:szCs w:val="16"/>
                </w:rPr>
                <w:delText>615</w:delText>
              </w:r>
            </w:del>
            <w:ins w:id="165" w:author="Andrew Mertens" w:date="2022-12-14T02:24:00Z">
              <w:r w:rsidR="008956B7">
                <w:rPr>
                  <w:rFonts w:ascii="Arial" w:eastAsia="Arial" w:hAnsi="Arial" w:cs="Arial"/>
                  <w:color w:val="000000"/>
                  <w:sz w:val="16"/>
                  <w:szCs w:val="16"/>
                </w:rPr>
                <w:t>200</w:t>
              </w:r>
            </w:ins>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82BAFE" w14:textId="03FDF38D" w:rsidR="008956B7" w:rsidRDefault="00000000" w:rsidP="008956B7">
            <w:pPr>
              <w:keepNext/>
              <w:spacing w:before="100" w:after="100" w:line="240" w:lineRule="auto"/>
              <w:ind w:left="100" w:right="100"/>
              <w:jc w:val="right"/>
            </w:pPr>
            <w:del w:id="166" w:author="Andrew Mertens" w:date="2022-12-14T02:24:00Z">
              <w:r>
                <w:rPr>
                  <w:rFonts w:ascii="Arial" w:eastAsia="Arial" w:hAnsi="Arial" w:cs="Arial"/>
                  <w:color w:val="000000"/>
                  <w:sz w:val="16"/>
                  <w:szCs w:val="16"/>
                </w:rPr>
                <w:delText>33.1</w:delText>
              </w:r>
            </w:del>
            <w:ins w:id="167" w:author="Andrew Mertens" w:date="2022-12-14T02:24:00Z">
              <w:r w:rsidR="008956B7">
                <w:rPr>
                  <w:rFonts w:ascii="Arial" w:eastAsia="Arial" w:hAnsi="Arial" w:cs="Arial"/>
                  <w:color w:val="000000"/>
                  <w:sz w:val="16"/>
                  <w:szCs w:val="16"/>
                </w:rPr>
                <w:t>23.4</w:t>
              </w:r>
            </w:ins>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4C664F" w14:textId="407520A5" w:rsidR="008956B7" w:rsidRDefault="008956B7" w:rsidP="008956B7">
            <w:pPr>
              <w:keepNext/>
              <w:spacing w:before="100" w:after="100" w:line="240" w:lineRule="auto"/>
              <w:ind w:left="100" w:right="100"/>
              <w:jc w:val="right"/>
            </w:pPr>
            <w:r>
              <w:rPr>
                <w:rFonts w:ascii="Arial" w:eastAsia="Arial" w:hAnsi="Arial" w:cs="Arial"/>
                <w:color w:val="000000"/>
                <w:sz w:val="16"/>
                <w:szCs w:val="16"/>
              </w:rPr>
              <w:t>1,</w:t>
            </w:r>
            <w:del w:id="168" w:author="Andrew Mertens" w:date="2022-12-14T02:24:00Z">
              <w:r w:rsidR="00000000">
                <w:rPr>
                  <w:rFonts w:ascii="Arial" w:eastAsia="Arial" w:hAnsi="Arial" w:cs="Arial"/>
                  <w:color w:val="000000"/>
                  <w:sz w:val="16"/>
                  <w:szCs w:val="16"/>
                </w:rPr>
                <w:delText>080</w:delText>
              </w:r>
            </w:del>
            <w:ins w:id="169" w:author="Andrew Mertens" w:date="2022-12-14T02:24:00Z">
              <w:r>
                <w:rPr>
                  <w:rFonts w:ascii="Arial" w:eastAsia="Arial" w:hAnsi="Arial" w:cs="Arial"/>
                  <w:color w:val="000000"/>
                  <w:sz w:val="16"/>
                  <w:szCs w:val="16"/>
                </w:rPr>
                <w:t>063</w:t>
              </w:r>
            </w:ins>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FDBBD8" w14:textId="68722B29" w:rsidR="008956B7" w:rsidRDefault="00000000" w:rsidP="008956B7">
            <w:pPr>
              <w:keepNext/>
              <w:spacing w:before="100" w:after="100" w:line="240" w:lineRule="auto"/>
              <w:ind w:left="100" w:right="100"/>
              <w:jc w:val="right"/>
            </w:pPr>
            <w:del w:id="170" w:author="Andrew Mertens" w:date="2022-12-14T02:24:00Z">
              <w:r>
                <w:rPr>
                  <w:rFonts w:ascii="Arial" w:eastAsia="Arial" w:hAnsi="Arial" w:cs="Arial"/>
                  <w:color w:val="000000"/>
                  <w:sz w:val="16"/>
                  <w:szCs w:val="16"/>
                </w:rPr>
                <w:delText>141</w:delText>
              </w:r>
            </w:del>
            <w:ins w:id="171" w:author="Andrew Mertens" w:date="2022-12-14T02:24:00Z">
              <w:r w:rsidR="008956B7">
                <w:rPr>
                  <w:rFonts w:ascii="Arial" w:eastAsia="Arial" w:hAnsi="Arial" w:cs="Arial"/>
                  <w:color w:val="000000"/>
                  <w:sz w:val="16"/>
                  <w:szCs w:val="16"/>
                </w:rPr>
                <w:t>140</w:t>
              </w:r>
            </w:ins>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1C0A76" w14:textId="7EEEC032" w:rsidR="008956B7" w:rsidRDefault="008956B7" w:rsidP="008956B7">
            <w:pPr>
              <w:keepNext/>
              <w:spacing w:before="100" w:after="100" w:line="240" w:lineRule="auto"/>
              <w:ind w:left="100" w:right="100"/>
              <w:jc w:val="right"/>
            </w:pPr>
            <w:r>
              <w:rPr>
                <w:rFonts w:ascii="Arial" w:eastAsia="Arial" w:hAnsi="Arial" w:cs="Arial"/>
                <w:color w:val="000000"/>
                <w:sz w:val="16"/>
                <w:szCs w:val="16"/>
              </w:rPr>
              <w:t>13.</w:t>
            </w:r>
            <w:del w:id="172" w:author="Andrew Mertens" w:date="2022-12-14T02:24:00Z">
              <w:r w:rsidR="00000000">
                <w:rPr>
                  <w:rFonts w:ascii="Arial" w:eastAsia="Arial" w:hAnsi="Arial" w:cs="Arial"/>
                  <w:color w:val="000000"/>
                  <w:sz w:val="16"/>
                  <w:szCs w:val="16"/>
                </w:rPr>
                <w:delText>1</w:delText>
              </w:r>
            </w:del>
            <w:ins w:id="173" w:author="Andrew Mertens" w:date="2022-12-14T02:24:00Z">
              <w:r>
                <w:rPr>
                  <w:rFonts w:ascii="Arial" w:eastAsia="Arial" w:hAnsi="Arial" w:cs="Arial"/>
                  <w:color w:val="000000"/>
                  <w:sz w:val="16"/>
                  <w:szCs w:val="16"/>
                </w:rPr>
                <w:t>2</w:t>
              </w:r>
            </w:ins>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CA252A"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007CF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C81A14"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9D4A2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31BE2A"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9137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4DB87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AB8CF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4AEB5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8.7</w:t>
            </w:r>
          </w:p>
        </w:tc>
      </w:tr>
      <w:tr w:rsidR="00064CC5" w14:paraId="7345EB77" w14:textId="77777777" w:rsidTr="008956B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948975A"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Steinbaum 2019</w:t>
            </w:r>
          </w:p>
        </w:tc>
        <w:tc>
          <w:tcPr>
            <w:tcW w:w="105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0E30746" w14:textId="28504B7B" w:rsidR="008956B7" w:rsidRDefault="00000000" w:rsidP="008956B7">
            <w:pPr>
              <w:keepNext/>
              <w:spacing w:before="100" w:after="100" w:line="240" w:lineRule="auto"/>
              <w:ind w:left="100" w:right="100"/>
              <w:jc w:val="left"/>
            </w:pPr>
            <w:del w:id="174" w:author="Andrew Mertens" w:date="2022-12-14T02:24:00Z">
              <w:r>
                <w:rPr>
                  <w:rFonts w:ascii="Arial" w:eastAsia="Arial" w:hAnsi="Arial" w:cs="Arial"/>
                  <w:color w:val="000000"/>
                  <w:sz w:val="16"/>
                  <w:szCs w:val="16"/>
                </w:rPr>
                <w:delText>WBK</w:delText>
              </w:r>
            </w:del>
            <w:ins w:id="175" w:author="Andrew Mertens" w:date="2022-12-14T02:24:00Z">
              <w:r w:rsidR="008956B7">
                <w:rPr>
                  <w:rFonts w:ascii="Arial" w:eastAsia="Arial" w:hAnsi="Arial" w:cs="Arial"/>
                  <w:color w:val="000000"/>
                  <w:sz w:val="16"/>
                  <w:szCs w:val="16"/>
                </w:rPr>
                <w:t>Wash Benefits Kenya</w:t>
              </w:r>
            </w:ins>
          </w:p>
        </w:tc>
        <w:tc>
          <w:tcPr>
            <w:tcW w:w="108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9AEF6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w:t>
            </w:r>
          </w:p>
        </w:tc>
        <w:tc>
          <w:tcPr>
            <w:tcW w:w="132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DE4C1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1A88E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603626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AE4059B" w14:textId="2B6C7757" w:rsidR="008956B7" w:rsidRDefault="00000000" w:rsidP="008956B7">
            <w:pPr>
              <w:keepNext/>
              <w:spacing w:before="100" w:after="100" w:line="240" w:lineRule="auto"/>
              <w:ind w:left="100" w:right="100"/>
              <w:jc w:val="right"/>
            </w:pPr>
            <w:del w:id="176" w:author="Andrew Mertens" w:date="2022-12-14T02:24:00Z">
              <w:r>
                <w:rPr>
                  <w:rFonts w:ascii="Arial" w:eastAsia="Arial" w:hAnsi="Arial" w:cs="Arial"/>
                  <w:color w:val="000000"/>
                  <w:sz w:val="16"/>
                  <w:szCs w:val="16"/>
                </w:rPr>
                <w:delText>1,912</w:delText>
              </w:r>
            </w:del>
            <w:ins w:id="177" w:author="Andrew Mertens" w:date="2022-12-14T02:24:00Z">
              <w:r w:rsidR="008956B7">
                <w:rPr>
                  <w:rFonts w:ascii="Arial" w:eastAsia="Arial" w:hAnsi="Arial" w:cs="Arial"/>
                  <w:color w:val="000000"/>
                  <w:sz w:val="16"/>
                  <w:szCs w:val="16"/>
                </w:rPr>
                <w:t>2,248</w:t>
              </w:r>
            </w:ins>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8B7D782" w14:textId="7B2B0D48" w:rsidR="008956B7" w:rsidRDefault="00000000" w:rsidP="008956B7">
            <w:pPr>
              <w:keepNext/>
              <w:spacing w:before="100" w:after="100" w:line="240" w:lineRule="auto"/>
              <w:ind w:left="100" w:right="100"/>
              <w:jc w:val="right"/>
            </w:pPr>
            <w:del w:id="178" w:author="Andrew Mertens" w:date="2022-12-14T02:24:00Z">
              <w:r>
                <w:rPr>
                  <w:rFonts w:ascii="Arial" w:eastAsia="Arial" w:hAnsi="Arial" w:cs="Arial"/>
                  <w:color w:val="000000"/>
                  <w:sz w:val="16"/>
                  <w:szCs w:val="16"/>
                </w:rPr>
                <w:delText>496</w:delText>
              </w:r>
            </w:del>
            <w:ins w:id="179" w:author="Andrew Mertens" w:date="2022-12-14T02:24:00Z">
              <w:r w:rsidR="008956B7">
                <w:rPr>
                  <w:rFonts w:ascii="Arial" w:eastAsia="Arial" w:hAnsi="Arial" w:cs="Arial"/>
                  <w:color w:val="000000"/>
                  <w:sz w:val="16"/>
                  <w:szCs w:val="16"/>
                </w:rPr>
                <w:t>577</w:t>
              </w:r>
            </w:ins>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FD38C04" w14:textId="3DA98AB4" w:rsidR="008956B7" w:rsidRDefault="008956B7" w:rsidP="008956B7">
            <w:pPr>
              <w:keepNext/>
              <w:spacing w:before="100" w:after="100" w:line="240" w:lineRule="auto"/>
              <w:ind w:left="100" w:right="100"/>
              <w:jc w:val="right"/>
            </w:pPr>
            <w:r>
              <w:rPr>
                <w:rFonts w:ascii="Arial" w:eastAsia="Arial" w:hAnsi="Arial" w:cs="Arial"/>
                <w:color w:val="000000"/>
                <w:sz w:val="16"/>
                <w:szCs w:val="16"/>
              </w:rPr>
              <w:t>25.</w:t>
            </w:r>
            <w:del w:id="180" w:author="Andrew Mertens" w:date="2022-12-14T02:24:00Z">
              <w:r w:rsidR="00000000">
                <w:rPr>
                  <w:rFonts w:ascii="Arial" w:eastAsia="Arial" w:hAnsi="Arial" w:cs="Arial"/>
                  <w:color w:val="000000"/>
                  <w:sz w:val="16"/>
                  <w:szCs w:val="16"/>
                </w:rPr>
                <w:delText>9</w:delText>
              </w:r>
            </w:del>
            <w:ins w:id="181" w:author="Andrew Mertens" w:date="2022-12-14T02:24:00Z">
              <w:r>
                <w:rPr>
                  <w:rFonts w:ascii="Arial" w:eastAsia="Arial" w:hAnsi="Arial" w:cs="Arial"/>
                  <w:color w:val="000000"/>
                  <w:sz w:val="16"/>
                  <w:szCs w:val="16"/>
                </w:rPr>
                <w:t>7</w:t>
              </w:r>
            </w:ins>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1AF3D9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ADB607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0F8F9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9037035"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3F4ACD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97C398"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3771F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B1CD39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BEE628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w:t>
            </w:r>
          </w:p>
        </w:tc>
      </w:tr>
    </w:tbl>
    <w:p w14:paraId="5C67370E" w14:textId="77777777" w:rsidR="001304E5" w:rsidRDefault="00E0454E">
      <w:pPr>
        <w:pStyle w:val="BodyText"/>
      </w:pPr>
      <w:r>
        <w:t>HAZ: Height-for-age Z-score; WAZ: Weight-for-age Z-score; WHZ: Weight-for-height Z-score.</w:t>
      </w:r>
    </w:p>
    <w:p w14:paraId="7EB7F39E" w14:textId="77777777" w:rsidR="001304E5" w:rsidRDefault="00E0454E">
      <w:pPr>
        <w:pStyle w:val="Heading1"/>
        <w:rPr>
          <w:ins w:id="182" w:author="Andrew Mertens" w:date="2022-12-14T02:24:00Z"/>
        </w:rPr>
      </w:pPr>
      <w:bookmarkStart w:id="183" w:name="supplementary-figures"/>
      <w:bookmarkEnd w:id="5"/>
      <w:bookmarkEnd w:id="32"/>
      <w:ins w:id="184" w:author="Andrew Mertens" w:date="2022-12-14T02:24:00Z">
        <w:r>
          <w:lastRenderedPageBreak/>
          <w:t>Supplementary figures</w:t>
        </w:r>
      </w:ins>
    </w:p>
    <w:p w14:paraId="7CBBC8E2" w14:textId="61DC41B4" w:rsidR="00F41E9C" w:rsidRDefault="00F41E9C">
      <w:pPr>
        <w:pStyle w:val="FirstParagraph"/>
        <w:rPr>
          <w:ins w:id="185" w:author="Andrew Mertens" w:date="2022-12-14T02:24:00Z"/>
        </w:rPr>
      </w:pPr>
      <w:ins w:id="186" w:author="Andrew Mertens" w:date="2022-12-14T02:24:00Z">
        <w:r w:rsidRPr="006F4E43">
          <w:rPr>
            <w:noProof/>
          </w:rPr>
          <w:drawing>
            <wp:inline distT="0" distB="0" distL="0" distR="0" wp14:anchorId="368D99BA" wp14:editId="2401890C">
              <wp:extent cx="5610286" cy="537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4287" cy="5375931"/>
                      </a:xfrm>
                      <a:prstGeom prst="rect">
                        <a:avLst/>
                      </a:prstGeom>
                      <a:noFill/>
                      <a:ln>
                        <a:noFill/>
                      </a:ln>
                    </pic:spPr>
                  </pic:pic>
                </a:graphicData>
              </a:graphic>
            </wp:inline>
          </w:drawing>
        </w:r>
      </w:ins>
    </w:p>
    <w:p w14:paraId="540D4A9F" w14:textId="77777777" w:rsidR="00F41E9C" w:rsidRDefault="00F41E9C" w:rsidP="00F41E9C">
      <w:pPr>
        <w:pStyle w:val="FirstParagraph"/>
        <w:rPr>
          <w:ins w:id="187" w:author="Andrew Mertens" w:date="2022-12-14T02:24:00Z"/>
          <w:b/>
          <w:bCs/>
        </w:rPr>
      </w:pPr>
      <w:ins w:id="188" w:author="Andrew Mertens" w:date="2022-12-14T02:24:00Z">
        <w:r>
          <w:rPr>
            <w:b/>
            <w:bCs/>
          </w:rPr>
          <w:t xml:space="preserve">Figure S1. </w:t>
        </w:r>
        <w:r w:rsidRPr="006F4E43">
          <w:t>CONSORT flow diagram</w:t>
        </w:r>
      </w:ins>
    </w:p>
    <w:p w14:paraId="59D1789F" w14:textId="77777777" w:rsidR="00F41E9C" w:rsidRPr="00F41E9C" w:rsidRDefault="00F41E9C" w:rsidP="00F41E9C">
      <w:pPr>
        <w:pStyle w:val="BodyText"/>
        <w:rPr>
          <w:ins w:id="189" w:author="Andrew Mertens" w:date="2022-12-14T02:24:00Z"/>
        </w:rPr>
      </w:pPr>
    </w:p>
    <w:p w14:paraId="7209E4F0" w14:textId="3C6EABA6" w:rsidR="001304E5" w:rsidRDefault="00E0454E">
      <w:pPr>
        <w:pStyle w:val="FirstParagraph"/>
        <w:rPr>
          <w:ins w:id="190" w:author="Andrew Mertens" w:date="2022-12-14T02:24:00Z"/>
        </w:rPr>
      </w:pPr>
      <w:ins w:id="191" w:author="Andrew Mertens" w:date="2022-12-14T02:24:00Z">
        <w:r>
          <w:rPr>
            <w:noProof/>
          </w:rPr>
          <w:lastRenderedPageBreak/>
          <w:drawing>
            <wp:inline distT="0" distB="0" distL="0" distR="0" wp14:anchorId="167ED008" wp14:editId="19FF7C01">
              <wp:extent cx="3211103" cy="183491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4"/>
                      <a:stretch>
                        <a:fillRect/>
                      </a:stretch>
                    </pic:blipFill>
                    <pic:spPr bwMode="auto">
                      <a:xfrm>
                        <a:off x="0" y="0"/>
                        <a:ext cx="3211103" cy="1834916"/>
                      </a:xfrm>
                      <a:prstGeom prst="rect">
                        <a:avLst/>
                      </a:prstGeom>
                      <a:noFill/>
                      <a:ln w="9525">
                        <a:noFill/>
                        <a:headEnd/>
                        <a:tailEnd/>
                      </a:ln>
                    </pic:spPr>
                  </pic:pic>
                </a:graphicData>
              </a:graphic>
            </wp:inline>
          </w:drawing>
        </w:r>
      </w:ins>
    </w:p>
    <w:p w14:paraId="00A0C4CD" w14:textId="77777777" w:rsidR="001304E5" w:rsidRDefault="00E0454E">
      <w:pPr>
        <w:pStyle w:val="BodyText"/>
        <w:rPr>
          <w:ins w:id="192" w:author="Andrew Mertens" w:date="2022-12-14T02:24:00Z"/>
        </w:rPr>
      </w:pPr>
      <w:ins w:id="193" w:author="Andrew Mertens" w:date="2022-12-14T02:24:00Z">
        <w:r>
          <w:rPr>
            <w:b/>
            <w:bCs/>
          </w:rPr>
          <w:t>Figure S2.</w:t>
        </w:r>
        <w:r>
          <w:t xml:space="preserve"> WASH intervention effects on child height-for-age Z-scores within the subset of children used in the primary analysis who had time-matched growth measurements and environmental samples.</w:t>
        </w:r>
      </w:ins>
    </w:p>
    <w:p w14:paraId="32AA9875" w14:textId="77777777" w:rsidR="001304E5" w:rsidRDefault="00E0454E">
      <w:pPr>
        <w:pStyle w:val="BodyText"/>
        <w:rPr>
          <w:ins w:id="194" w:author="Andrew Mertens" w:date="2022-12-14T02:24:00Z"/>
        </w:rPr>
      </w:pPr>
      <w:ins w:id="195" w:author="Andrew Mertens" w:date="2022-12-14T02:24:00Z">
        <w:r>
          <w:rPr>
            <w:noProof/>
          </w:rPr>
          <w:drawing>
            <wp:inline distT="0" distB="0" distL="0" distR="0" wp14:anchorId="7944F592" wp14:editId="658DDF9E">
              <wp:extent cx="3211103" cy="18349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unnamed-chunk-5-1.png"/>
                      <pic:cNvPicPr>
                        <a:picLocks noChangeAspect="1" noChangeArrowheads="1"/>
                      </pic:cNvPicPr>
                    </pic:nvPicPr>
                    <pic:blipFill>
                      <a:blip r:embed="rId15"/>
                      <a:stretch>
                        <a:fillRect/>
                      </a:stretch>
                    </pic:blipFill>
                    <pic:spPr bwMode="auto">
                      <a:xfrm>
                        <a:off x="0" y="0"/>
                        <a:ext cx="3211103" cy="1834916"/>
                      </a:xfrm>
                      <a:prstGeom prst="rect">
                        <a:avLst/>
                      </a:prstGeom>
                      <a:noFill/>
                      <a:ln w="9525">
                        <a:noFill/>
                        <a:headEnd/>
                        <a:tailEnd/>
                      </a:ln>
                    </pic:spPr>
                  </pic:pic>
                </a:graphicData>
              </a:graphic>
            </wp:inline>
          </w:drawing>
        </w:r>
      </w:ins>
    </w:p>
    <w:p w14:paraId="55A78BE2" w14:textId="1C30144F" w:rsidR="001304E5" w:rsidRDefault="00E0454E">
      <w:pPr>
        <w:pStyle w:val="BodyText"/>
        <w:rPr>
          <w:ins w:id="196" w:author="Andrew Mertens" w:date="2022-12-14T02:24:00Z"/>
        </w:rPr>
      </w:pPr>
      <w:ins w:id="197" w:author="Andrew Mertens" w:date="2022-12-14T02:24:00Z">
        <w:r>
          <w:rPr>
            <w:b/>
            <w:bCs/>
          </w:rPr>
          <w:t>Figure S3.</w:t>
        </w:r>
        <w:r>
          <w:t xml:space="preserve"> WASH intervention effects on child </w:t>
        </w:r>
        <w:r w:rsidR="002E3907">
          <w:t>diarrhoea</w:t>
        </w:r>
        <w:r>
          <w:t xml:space="preserve">l disease within the subset of children used in the primary analysis who had time-matched </w:t>
        </w:r>
        <w:r w:rsidR="002E3907">
          <w:t>diarrhoea</w:t>
        </w:r>
        <w:r>
          <w:t xml:space="preserve"> observations and environmental samples.</w:t>
        </w:r>
      </w:ins>
    </w:p>
    <w:p w14:paraId="17AE381B" w14:textId="77777777" w:rsidR="001304E5" w:rsidRDefault="00E0454E">
      <w:pPr>
        <w:pStyle w:val="BodyText"/>
        <w:rPr>
          <w:ins w:id="198" w:author="Andrew Mertens" w:date="2022-12-14T02:24:00Z"/>
        </w:rPr>
      </w:pPr>
      <w:ins w:id="199" w:author="Andrew Mertens" w:date="2022-12-14T02:24:00Z">
        <w:r>
          <w:rPr>
            <w:noProof/>
          </w:rPr>
          <w:lastRenderedPageBreak/>
          <w:drawing>
            <wp:inline distT="0" distB="0" distL="0" distR="0" wp14:anchorId="0EC89ABA" wp14:editId="40E47B61">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6-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ins>
    </w:p>
    <w:p w14:paraId="11AB1B42" w14:textId="77777777" w:rsidR="001304E5" w:rsidRDefault="00E0454E">
      <w:pPr>
        <w:pStyle w:val="BodyText"/>
        <w:rPr>
          <w:ins w:id="200" w:author="Andrew Mertens" w:date="2022-12-14T02:24:00Z"/>
        </w:rPr>
      </w:pPr>
      <w:ins w:id="201" w:author="Andrew Mertens" w:date="2022-12-14T02:24:00Z">
        <w:r>
          <w:rPr>
            <w:noProof/>
          </w:rPr>
          <w:lastRenderedPageBreak/>
          <w:drawing>
            <wp:inline distT="0" distB="0" distL="0" distR="0" wp14:anchorId="185E1FB8" wp14:editId="6DF38366">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_agg2-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ins>
    </w:p>
    <w:p w14:paraId="6C417656" w14:textId="27981C82" w:rsidR="001304E5" w:rsidRDefault="00E0454E">
      <w:pPr>
        <w:pStyle w:val="BodyText"/>
        <w:rPr>
          <w:ins w:id="202" w:author="Andrew Mertens" w:date="2022-12-14T02:24:00Z"/>
        </w:rPr>
      </w:pPr>
      <w:ins w:id="203" w:author="Andrew Mertens" w:date="2022-12-14T02:24:00Z">
        <w:r>
          <w:rPr>
            <w:b/>
            <w:bCs/>
          </w:rPr>
          <w:t>Figure S4.</w:t>
        </w:r>
        <w:r>
          <w:t xml:space="preserve"> Heatmap of significance and direction of associations between aggregate measures of environmental contamination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All estimates are adjusted for potential confounders.</w:t>
        </w:r>
      </w:ins>
    </w:p>
    <w:p w14:paraId="2665A666" w14:textId="77777777" w:rsidR="001304E5" w:rsidRDefault="00E0454E">
      <w:pPr>
        <w:pStyle w:val="BodyText"/>
        <w:rPr>
          <w:ins w:id="204" w:author="Andrew Mertens" w:date="2022-12-14T02:24:00Z"/>
        </w:rPr>
      </w:pPr>
      <w:ins w:id="205" w:author="Andrew Mertens" w:date="2022-12-14T02:24:00Z">
        <w:r>
          <w:rPr>
            <w:noProof/>
          </w:rPr>
          <w:lastRenderedPageBreak/>
          <w:drawing>
            <wp:inline distT="0" distB="0" distL="0" distR="0" wp14:anchorId="3204CAAE" wp14:editId="7CE03AF7">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unnamed-chunk-7-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ins>
    </w:p>
    <w:p w14:paraId="24AD52ED" w14:textId="77777777" w:rsidR="001304E5" w:rsidRDefault="00E0454E">
      <w:pPr>
        <w:pStyle w:val="BodyText"/>
        <w:rPr>
          <w:ins w:id="206" w:author="Andrew Mertens" w:date="2022-12-14T02:24:00Z"/>
        </w:rPr>
      </w:pPr>
      <w:ins w:id="207" w:author="Andrew Mertens" w:date="2022-12-14T02:24:00Z">
        <w:r>
          <w:rPr>
            <w:noProof/>
          </w:rPr>
          <w:lastRenderedPageBreak/>
          <w:drawing>
            <wp:inline distT="0" distB="0" distL="0" distR="0" wp14:anchorId="41431A0E" wp14:editId="464B5C88">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2-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ins>
    </w:p>
    <w:p w14:paraId="28530698" w14:textId="06B1DB71" w:rsidR="001304E5" w:rsidRDefault="00E0454E">
      <w:pPr>
        <w:pStyle w:val="BodyText"/>
        <w:rPr>
          <w:ins w:id="208" w:author="Andrew Mertens" w:date="2022-12-14T02:24:00Z"/>
        </w:rPr>
      </w:pPr>
      <w:ins w:id="209" w:author="Andrew Mertens" w:date="2022-12-14T02:24:00Z">
        <w:r>
          <w:rPr>
            <w:b/>
            <w:bCs/>
          </w:rPr>
          <w:t>Figure S5.</w:t>
        </w:r>
        <w:r>
          <w:t xml:space="preserve"> Heatmap of significance and direction of associations between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 </w:t>
        </w:r>
      </w:ins>
    </w:p>
    <w:p w14:paraId="1430CD6A" w14:textId="77777777" w:rsidR="001304E5" w:rsidRDefault="00E0454E">
      <w:pPr>
        <w:pStyle w:val="BodyText"/>
        <w:rPr>
          <w:ins w:id="210" w:author="Andrew Mertens" w:date="2022-12-14T02:24:00Z"/>
        </w:rPr>
      </w:pPr>
      <w:ins w:id="211" w:author="Andrew Mertens" w:date="2022-12-14T02:24:00Z">
        <w:r>
          <w:rPr>
            <w:noProof/>
          </w:rPr>
          <w:lastRenderedPageBreak/>
          <w:drawing>
            <wp:inline distT="0" distB="0" distL="0" distR="0" wp14:anchorId="5429B841" wp14:editId="5F8E7033">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1_abund-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ins>
    </w:p>
    <w:p w14:paraId="2F4506F8" w14:textId="509B15D6" w:rsidR="001304E5" w:rsidRDefault="00E0454E">
      <w:pPr>
        <w:pStyle w:val="BodyText"/>
        <w:rPr>
          <w:ins w:id="212" w:author="Andrew Mertens" w:date="2022-12-14T02:24:00Z"/>
        </w:rPr>
      </w:pPr>
      <w:ins w:id="213" w:author="Andrew Mertens" w:date="2022-12-14T02:24:00Z">
        <w:r>
          <w:rPr>
            <w:b/>
            <w:bCs/>
          </w:rPr>
          <w:t>Figure S6.</w:t>
        </w:r>
        <w:r>
          <w:t xml:space="preserve"> Heatmap of significance and direction of associations between the abundance of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ins>
    </w:p>
    <w:p w14:paraId="0629190F" w14:textId="77777777" w:rsidR="001304E5" w:rsidRDefault="00E0454E">
      <w:pPr>
        <w:pStyle w:val="BodyText"/>
        <w:rPr>
          <w:ins w:id="214" w:author="Andrew Mertens" w:date="2022-12-14T02:24:00Z"/>
        </w:rPr>
      </w:pPr>
      <w:ins w:id="215" w:author="Andrew Mertens" w:date="2022-12-14T02:24:00Z">
        <w:r>
          <w:rPr>
            <w:noProof/>
          </w:rPr>
          <w:lastRenderedPageBreak/>
          <w:drawing>
            <wp:inline distT="0" distB="0" distL="0" distR="0" wp14:anchorId="76734584" wp14:editId="3F3ED5DC">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hm_mst-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ins>
    </w:p>
    <w:p w14:paraId="71B31A6E" w14:textId="17421153" w:rsidR="001304E5" w:rsidRDefault="00E0454E">
      <w:pPr>
        <w:pStyle w:val="BodyText"/>
        <w:rPr>
          <w:ins w:id="216" w:author="Andrew Mertens" w:date="2022-12-14T02:24:00Z"/>
        </w:rPr>
      </w:pPr>
      <w:ins w:id="217" w:author="Andrew Mertens" w:date="2022-12-14T02:24:00Z">
        <w:r>
          <w:rPr>
            <w:b/>
            <w:bCs/>
          </w:rPr>
          <w:t>Figure S7.</w:t>
        </w:r>
        <w:r>
          <w:t xml:space="preserve"> Heatmap of significance and direction of associations between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ins>
    </w:p>
    <w:p w14:paraId="7F09E0D3" w14:textId="77777777" w:rsidR="001304E5" w:rsidRDefault="00E0454E">
      <w:pPr>
        <w:pStyle w:val="BodyText"/>
        <w:rPr>
          <w:ins w:id="218" w:author="Andrew Mertens" w:date="2022-12-14T02:24:00Z"/>
        </w:rPr>
      </w:pPr>
      <w:ins w:id="219" w:author="Andrew Mertens" w:date="2022-12-14T02:24:00Z">
        <w:r>
          <w:rPr>
            <w:noProof/>
          </w:rPr>
          <w:lastRenderedPageBreak/>
          <w:drawing>
            <wp:inline distT="0" distB="0" distL="0" distR="0" wp14:anchorId="689F2AF7" wp14:editId="3D4041F6">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hm_mst_abund-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ins>
    </w:p>
    <w:p w14:paraId="3902EA06" w14:textId="6632CA2D" w:rsidR="001304E5" w:rsidRDefault="00E0454E">
      <w:pPr>
        <w:pStyle w:val="BodyText"/>
        <w:rPr>
          <w:ins w:id="220" w:author="Andrew Mertens" w:date="2022-12-14T02:24:00Z"/>
        </w:rPr>
      </w:pPr>
      <w:ins w:id="221" w:author="Andrew Mertens" w:date="2022-12-14T02:24:00Z">
        <w:r>
          <w:rPr>
            <w:b/>
            <w:bCs/>
          </w:rPr>
          <w:t>Figure S8.</w:t>
        </w:r>
        <w:r>
          <w:t xml:space="preserve"> Heatmap of significance and direction of associations between the abundance of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ins>
    </w:p>
    <w:p w14:paraId="3FD8CD42" w14:textId="77777777" w:rsidR="001304E5" w:rsidRDefault="00E0454E">
      <w:pPr>
        <w:pStyle w:val="BodyText"/>
        <w:rPr>
          <w:ins w:id="222" w:author="Andrew Mertens" w:date="2022-12-14T02:24:00Z"/>
        </w:rPr>
      </w:pPr>
      <w:ins w:id="223" w:author="Andrew Mertens" w:date="2022-12-14T02:24:00Z">
        <w:r>
          <w:rPr>
            <w:noProof/>
          </w:rPr>
          <w:lastRenderedPageBreak/>
          <w:drawing>
            <wp:inline distT="0" distB="0" distL="0" distR="0" wp14:anchorId="652F5A59" wp14:editId="64A9FC52">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age_diar_1-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ins>
    </w:p>
    <w:p w14:paraId="7B473816" w14:textId="452CE122" w:rsidR="001304E5" w:rsidRDefault="00E0454E">
      <w:pPr>
        <w:pStyle w:val="BodyText"/>
        <w:rPr>
          <w:ins w:id="224" w:author="Andrew Mertens" w:date="2022-12-14T02:24:00Z"/>
        </w:rPr>
      </w:pPr>
      <w:ins w:id="225" w:author="Andrew Mertens" w:date="2022-12-14T02:24:00Z">
        <w:r>
          <w:rPr>
            <w:b/>
            <w:bCs/>
          </w:rPr>
          <w:t>Figure S9.</w:t>
        </w:r>
        <w:r>
          <w:t xml:space="preserve"> Forest plots of child </w:t>
        </w:r>
        <w:r w:rsidR="002E3907">
          <w:t>diarrhoea</w:t>
        </w:r>
        <w:r>
          <w:t>l disease prevalence differences between environmental samples with and without any enteropathogen or any MST marker detected, stratified by child age. Grey points mark sparse age strata without estimated relative risks. Significant effect modification, as determined by the p-values on the regression model interaction term, is marked above points with asterisks (P &lt; 0.05 = *, P &lt; 0.01 = **, P &lt; 0.001 = ***).</w:t>
        </w:r>
      </w:ins>
    </w:p>
    <w:p w14:paraId="65C5BA5A" w14:textId="77777777" w:rsidR="008956B7" w:rsidRDefault="008956B7">
      <w:pPr>
        <w:pStyle w:val="BodyText"/>
        <w:rPr>
          <w:ins w:id="226" w:author="Andrew Mertens" w:date="2022-12-14T02:24:00Z"/>
        </w:rPr>
      </w:pPr>
    </w:p>
    <w:p w14:paraId="763F9F65" w14:textId="5D5B60B6" w:rsidR="001304E5" w:rsidRDefault="00543C8C">
      <w:pPr>
        <w:pStyle w:val="BodyText"/>
        <w:rPr>
          <w:ins w:id="227" w:author="Andrew Mertens" w:date="2022-12-14T02:24:00Z"/>
        </w:rPr>
      </w:pPr>
      <w:ins w:id="228" w:author="Andrew Mertens" w:date="2022-12-14T02:24:00Z">
        <w:r>
          <w:rPr>
            <w:noProof/>
          </w:rPr>
          <w:lastRenderedPageBreak/>
          <w:drawing>
            <wp:inline distT="0" distB="0" distL="0" distR="0" wp14:anchorId="159A080D" wp14:editId="29383334">
              <wp:extent cx="8229600" cy="5349240"/>
              <wp:effectExtent l="0" t="0" r="0" b="0"/>
              <wp:docPr id="61" name="Picture" descr="Chart, line chart, scatter 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descr="Chart, line chart, scatter chart, box and whisker chart&#10;&#10;Description automatically generated"/>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ins>
    </w:p>
    <w:p w14:paraId="01D2EC31" w14:textId="6D8B0933" w:rsidR="001304E5" w:rsidRDefault="00E0454E">
      <w:pPr>
        <w:pStyle w:val="BodyText"/>
        <w:rPr>
          <w:ins w:id="229" w:author="Andrew Mertens" w:date="2022-12-14T02:24:00Z"/>
        </w:rPr>
      </w:pPr>
      <w:ins w:id="230" w:author="Andrew Mertens" w:date="2022-12-14T02:24:00Z">
        <w:r>
          <w:rPr>
            <w:b/>
            <w:bCs/>
          </w:rPr>
          <w:t>Figure S10.</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ins>
    </w:p>
    <w:p w14:paraId="09ECE90F" w14:textId="77777777" w:rsidR="008956B7" w:rsidRDefault="008956B7">
      <w:pPr>
        <w:pStyle w:val="BodyText"/>
        <w:rPr>
          <w:ins w:id="231" w:author="Andrew Mertens" w:date="2022-12-14T02:24:00Z"/>
        </w:rPr>
      </w:pPr>
    </w:p>
    <w:p w14:paraId="13BBC914" w14:textId="77777777" w:rsidR="001304E5" w:rsidRDefault="00E0454E">
      <w:pPr>
        <w:pStyle w:val="BodyText"/>
        <w:rPr>
          <w:ins w:id="232" w:author="Andrew Mertens" w:date="2022-12-14T02:24:00Z"/>
        </w:rPr>
      </w:pPr>
      <w:ins w:id="233" w:author="Andrew Mertens" w:date="2022-12-14T02:24:00Z">
        <w:r>
          <w:rPr>
            <w:noProof/>
          </w:rPr>
          <w:lastRenderedPageBreak/>
          <w:drawing>
            <wp:inline distT="0" distB="0" distL="0" distR="0" wp14:anchorId="7F7E5D39" wp14:editId="2DCB4467">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sex_diar_1-1.png"/>
                      <pic:cNvPicPr>
                        <a:picLocks noChangeAspect="1" noChangeArrowheads="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ins>
    </w:p>
    <w:p w14:paraId="261DBD5E" w14:textId="41B9A1DB" w:rsidR="001304E5" w:rsidRDefault="00E0454E">
      <w:pPr>
        <w:pStyle w:val="BodyText"/>
        <w:rPr>
          <w:ins w:id="234" w:author="Andrew Mertens" w:date="2022-12-14T02:24:00Z"/>
        </w:rPr>
      </w:pPr>
      <w:ins w:id="235" w:author="Andrew Mertens" w:date="2022-12-14T02:24:00Z">
        <w:r>
          <w:rPr>
            <w:b/>
            <w:bCs/>
          </w:rPr>
          <w:t>Figure S11.</w:t>
        </w:r>
        <w:r>
          <w:t xml:space="preserve"> Forest plots of child </w:t>
        </w:r>
        <w:r w:rsidR="002E3907">
          <w:t>diarrhoea</w:t>
        </w:r>
        <w:r>
          <w:t>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ins>
    </w:p>
    <w:p w14:paraId="5DF672FF" w14:textId="77777777" w:rsidR="001304E5" w:rsidRDefault="00E0454E">
      <w:pPr>
        <w:pStyle w:val="BodyText"/>
        <w:rPr>
          <w:ins w:id="236" w:author="Andrew Mertens" w:date="2022-12-14T02:24:00Z"/>
        </w:rPr>
      </w:pPr>
      <w:ins w:id="237" w:author="Andrew Mertens" w:date="2022-12-14T02:24:00Z">
        <w:r>
          <w:rPr>
            <w:noProof/>
          </w:rPr>
          <w:lastRenderedPageBreak/>
          <w:drawing>
            <wp:inline distT="0" distB="0" distL="0" distR="0" wp14:anchorId="6A0BDE16" wp14:editId="6453D472">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sex_haz_1-1.png"/>
                      <pic:cNvPicPr>
                        <a:picLocks noChangeAspect="1" noChangeArrowheads="1"/>
                      </pic:cNvPicPr>
                    </pic:nvPicPr>
                    <pic:blipFill>
                      <a:blip r:embed="rId26"/>
                      <a:stretch>
                        <a:fillRect/>
                      </a:stretch>
                    </pic:blipFill>
                    <pic:spPr bwMode="auto">
                      <a:xfrm>
                        <a:off x="0" y="0"/>
                        <a:ext cx="8229600" cy="5349240"/>
                      </a:xfrm>
                      <a:prstGeom prst="rect">
                        <a:avLst/>
                      </a:prstGeom>
                      <a:noFill/>
                      <a:ln w="9525">
                        <a:noFill/>
                        <a:headEnd/>
                        <a:tailEnd/>
                      </a:ln>
                    </pic:spPr>
                  </pic:pic>
                </a:graphicData>
              </a:graphic>
            </wp:inline>
          </w:drawing>
        </w:r>
      </w:ins>
    </w:p>
    <w:p w14:paraId="52A69526" w14:textId="77777777" w:rsidR="001304E5" w:rsidRDefault="00E0454E">
      <w:pPr>
        <w:pStyle w:val="BodyText"/>
        <w:rPr>
          <w:ins w:id="238" w:author="Andrew Mertens" w:date="2022-12-14T02:24:00Z"/>
        </w:rPr>
      </w:pPr>
      <w:ins w:id="239" w:author="Andrew Mertens" w:date="2022-12-14T02:24:00Z">
        <w:r>
          <w:rPr>
            <w:b/>
            <w:bCs/>
          </w:rPr>
          <w:t>Figure S12.</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ins>
    </w:p>
    <w:p w14:paraId="5BB4BDF3" w14:textId="77777777" w:rsidR="001304E5" w:rsidRDefault="00E0454E">
      <w:pPr>
        <w:pStyle w:val="BodyText"/>
        <w:rPr>
          <w:ins w:id="240" w:author="Andrew Mertens" w:date="2022-12-14T02:24:00Z"/>
        </w:rPr>
      </w:pPr>
      <w:ins w:id="241" w:author="Andrew Mertens" w:date="2022-12-14T02:24:00Z">
        <w:r>
          <w:rPr>
            <w:noProof/>
          </w:rPr>
          <w:lastRenderedPageBreak/>
          <w:drawing>
            <wp:inline distT="0" distB="0" distL="0" distR="0" wp14:anchorId="7F0A0D2D" wp14:editId="3FA8698A">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p_animals_haz_1-1.png"/>
                      <pic:cNvPicPr>
                        <a:picLocks noChangeAspect="1" noChangeArrowheads="1"/>
                      </pic:cNvPicPr>
                    </pic:nvPicPr>
                    <pic:blipFill>
                      <a:blip r:embed="rId27"/>
                      <a:stretch>
                        <a:fillRect/>
                      </a:stretch>
                    </pic:blipFill>
                    <pic:spPr bwMode="auto">
                      <a:xfrm>
                        <a:off x="0" y="0"/>
                        <a:ext cx="8229600" cy="5349240"/>
                      </a:xfrm>
                      <a:prstGeom prst="rect">
                        <a:avLst/>
                      </a:prstGeom>
                      <a:noFill/>
                      <a:ln w="9525">
                        <a:noFill/>
                        <a:headEnd/>
                        <a:tailEnd/>
                      </a:ln>
                    </pic:spPr>
                  </pic:pic>
                </a:graphicData>
              </a:graphic>
            </wp:inline>
          </w:drawing>
        </w:r>
      </w:ins>
    </w:p>
    <w:p w14:paraId="3FE809BD" w14:textId="77777777" w:rsidR="001304E5" w:rsidRDefault="00E0454E">
      <w:pPr>
        <w:pStyle w:val="BodyText"/>
        <w:rPr>
          <w:ins w:id="242" w:author="Andrew Mertens" w:date="2022-12-14T02:24:00Z"/>
        </w:rPr>
      </w:pPr>
      <w:ins w:id="243" w:author="Andrew Mertens" w:date="2022-12-14T02:24:00Z">
        <w:r>
          <w:rPr>
            <w:b/>
            <w:bCs/>
          </w:rPr>
          <w:t>Figure S13.</w:t>
        </w:r>
        <w:r>
          <w:t xml:space="preserve"> Forest plots of associations between any enteropathogen/any MST markers in different types of environmental samples and child height-for-age Z-scores (HAZ), stratified by whether any animals were present in the compound. Significant effect modification, as determined by the p-values on the regression model interaction term, is marked above points with asterisks (P &lt; 0.05 = *, P &lt; 0.01 = **, P &lt; 0.001 = ***).</w:t>
        </w:r>
      </w:ins>
    </w:p>
    <w:p w14:paraId="43CA782B" w14:textId="77777777" w:rsidR="001304E5" w:rsidRDefault="00E0454E">
      <w:pPr>
        <w:pStyle w:val="BodyText"/>
        <w:rPr>
          <w:ins w:id="244" w:author="Andrew Mertens" w:date="2022-12-14T02:24:00Z"/>
        </w:rPr>
      </w:pPr>
      <w:ins w:id="245" w:author="Andrew Mertens" w:date="2022-12-14T02:24:00Z">
        <w:r>
          <w:rPr>
            <w:noProof/>
          </w:rPr>
          <w:lastRenderedPageBreak/>
          <w:drawing>
            <wp:inline distT="0" distB="0" distL="0" distR="0" wp14:anchorId="3AE5A614" wp14:editId="17212A08">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p_wet_diar_2-1.png"/>
                      <pic:cNvPicPr>
                        <a:picLocks noChangeAspect="1" noChangeArrowheads="1"/>
                      </pic:cNvPicPr>
                    </pic:nvPicPr>
                    <pic:blipFill>
                      <a:blip r:embed="rId28"/>
                      <a:stretch>
                        <a:fillRect/>
                      </a:stretch>
                    </pic:blipFill>
                    <pic:spPr bwMode="auto">
                      <a:xfrm>
                        <a:off x="0" y="0"/>
                        <a:ext cx="8229600" cy="5349240"/>
                      </a:xfrm>
                      <a:prstGeom prst="rect">
                        <a:avLst/>
                      </a:prstGeom>
                      <a:noFill/>
                      <a:ln w="9525">
                        <a:noFill/>
                        <a:headEnd/>
                        <a:tailEnd/>
                      </a:ln>
                    </pic:spPr>
                  </pic:pic>
                </a:graphicData>
              </a:graphic>
            </wp:inline>
          </w:drawing>
        </w:r>
      </w:ins>
    </w:p>
    <w:p w14:paraId="4970E1A9" w14:textId="1937C5D1" w:rsidR="001304E5" w:rsidRDefault="00E0454E">
      <w:pPr>
        <w:pStyle w:val="BodyText"/>
        <w:rPr>
          <w:ins w:id="246" w:author="Andrew Mertens" w:date="2022-12-14T02:24:00Z"/>
        </w:rPr>
      </w:pPr>
      <w:ins w:id="247" w:author="Andrew Mertens" w:date="2022-12-14T02:24:00Z">
        <w:r>
          <w:rPr>
            <w:b/>
            <w:bCs/>
          </w:rPr>
          <w:t>Figure S14.</w:t>
        </w:r>
        <w:r>
          <w:t xml:space="preserve"> Forest plots of child </w:t>
        </w:r>
        <w:r w:rsidR="002E3907">
          <w:t>diarrhoea</w:t>
        </w:r>
        <w:r>
          <w:t xml:space="preserve">l disease prevalence differences between environmental samples with and without any enteropathogen or any MST marker detected, stratified by whether the </w:t>
        </w:r>
        <w:r w:rsidR="002E3907">
          <w:t>diarrhoea</w:t>
        </w:r>
        <w:r>
          <w:t>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ins>
    </w:p>
    <w:p w14:paraId="0A8DFAA5" w14:textId="77777777" w:rsidR="001304E5" w:rsidRDefault="00E0454E">
      <w:pPr>
        <w:pStyle w:val="BodyText"/>
        <w:rPr>
          <w:ins w:id="248" w:author="Andrew Mertens" w:date="2022-12-14T02:24:00Z"/>
        </w:rPr>
      </w:pPr>
      <w:ins w:id="249" w:author="Andrew Mertens" w:date="2022-12-14T02:24:00Z">
        <w:r>
          <w:rPr>
            <w:noProof/>
          </w:rPr>
          <w:lastRenderedPageBreak/>
          <w:drawing>
            <wp:inline distT="0" distB="0" distL="0" distR="0" wp14:anchorId="6E56236F" wp14:editId="799A51CE">
              <wp:extent cx="8229600" cy="534924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9"/>
                      <a:stretch>
                        <a:fillRect/>
                      </a:stretch>
                    </pic:blipFill>
                    <pic:spPr bwMode="auto">
                      <a:xfrm>
                        <a:off x="0" y="0"/>
                        <a:ext cx="8229600" cy="5349240"/>
                      </a:xfrm>
                      <a:prstGeom prst="rect">
                        <a:avLst/>
                      </a:prstGeom>
                      <a:noFill/>
                      <a:ln w="9525">
                        <a:noFill/>
                        <a:headEnd/>
                        <a:tailEnd/>
                      </a:ln>
                    </pic:spPr>
                  </pic:pic>
                </a:graphicData>
              </a:graphic>
            </wp:inline>
          </w:drawing>
        </w:r>
      </w:ins>
    </w:p>
    <w:p w14:paraId="03D55526" w14:textId="77777777" w:rsidR="001304E5" w:rsidRDefault="00E0454E">
      <w:pPr>
        <w:pStyle w:val="BodyText"/>
        <w:rPr>
          <w:ins w:id="250" w:author="Andrew Mertens" w:date="2022-12-14T02:24:00Z"/>
        </w:rPr>
      </w:pPr>
      <w:ins w:id="251" w:author="Andrew Mertens" w:date="2022-12-14T02:24:00Z">
        <w:r>
          <w:rPr>
            <w:noProof/>
          </w:rPr>
          <w:lastRenderedPageBreak/>
          <w:drawing>
            <wp:inline distT="0" distB="0" distL="0" distR="0" wp14:anchorId="30414F09" wp14:editId="5481E835">
              <wp:extent cx="8229600" cy="534924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30"/>
                      <a:stretch>
                        <a:fillRect/>
                      </a:stretch>
                    </pic:blipFill>
                    <pic:spPr bwMode="auto">
                      <a:xfrm>
                        <a:off x="0" y="0"/>
                        <a:ext cx="8229600" cy="5349240"/>
                      </a:xfrm>
                      <a:prstGeom prst="rect">
                        <a:avLst/>
                      </a:prstGeom>
                      <a:noFill/>
                      <a:ln w="9525">
                        <a:noFill/>
                        <a:headEnd/>
                        <a:tailEnd/>
                      </a:ln>
                    </pic:spPr>
                  </pic:pic>
                </a:graphicData>
              </a:graphic>
            </wp:inline>
          </w:drawing>
        </w:r>
      </w:ins>
    </w:p>
    <w:p w14:paraId="2A30580A" w14:textId="77777777" w:rsidR="001304E5" w:rsidRDefault="00E0454E">
      <w:pPr>
        <w:pStyle w:val="BodyText"/>
        <w:rPr>
          <w:ins w:id="252" w:author="Andrew Mertens" w:date="2022-12-14T02:24:00Z"/>
        </w:rPr>
      </w:pPr>
      <w:ins w:id="253" w:author="Andrew Mertens" w:date="2022-12-14T02:24:00Z">
        <w:r>
          <w:rPr>
            <w:b/>
            <w:bCs/>
          </w:rPr>
          <w:t>Figure S15.</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ins>
    </w:p>
    <w:p w14:paraId="1BAE4B2E" w14:textId="77777777" w:rsidR="001304E5" w:rsidRDefault="00E0454E">
      <w:pPr>
        <w:pStyle w:val="BodyText"/>
        <w:rPr>
          <w:ins w:id="254" w:author="Andrew Mertens" w:date="2022-12-14T02:24:00Z"/>
        </w:rPr>
      </w:pPr>
      <w:ins w:id="255" w:author="Andrew Mertens" w:date="2022-12-14T02:24:00Z">
        <w:r>
          <w:rPr>
            <w:noProof/>
          </w:rPr>
          <w:lastRenderedPageBreak/>
          <w:drawing>
            <wp:inline distT="0" distB="0" distL="0" distR="0" wp14:anchorId="16B60E3A" wp14:editId="614C79CC">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31"/>
                      <a:stretch>
                        <a:fillRect/>
                      </a:stretch>
                    </pic:blipFill>
                    <pic:spPr bwMode="auto">
                      <a:xfrm>
                        <a:off x="0" y="0"/>
                        <a:ext cx="8229600" cy="4937760"/>
                      </a:xfrm>
                      <a:prstGeom prst="rect">
                        <a:avLst/>
                      </a:prstGeom>
                      <a:noFill/>
                      <a:ln w="9525">
                        <a:noFill/>
                        <a:headEnd/>
                        <a:tailEnd/>
                      </a:ln>
                    </pic:spPr>
                  </pic:pic>
                </a:graphicData>
              </a:graphic>
            </wp:inline>
          </w:drawing>
        </w:r>
      </w:ins>
    </w:p>
    <w:p w14:paraId="0886EB7F" w14:textId="78BC2BF2" w:rsidR="001304E5" w:rsidRDefault="00E0454E">
      <w:pPr>
        <w:pStyle w:val="BodyText"/>
        <w:rPr>
          <w:ins w:id="256" w:author="Andrew Mertens" w:date="2022-12-14T02:24:00Z"/>
        </w:rPr>
      </w:pPr>
      <w:ins w:id="257" w:author="Andrew Mertens" w:date="2022-12-14T02:24:00Z">
        <w:r>
          <w:rPr>
            <w:b/>
            <w:bCs/>
          </w:rPr>
          <w:t>Figure S16.</w:t>
        </w:r>
        <w:r>
          <w:t xml:space="preserve"> Comparison between associations estimated with and without including potential confounders for the binary </w:t>
        </w:r>
        <w:r w:rsidR="002E3907">
          <w:t>diarrhoea</w:t>
        </w:r>
        <w:r>
          <w:t xml:space="preserve"> and growth outcomes. Points mark the ratio of relative risks estimated using adjusted and unadjusted generalized linear models. The blue line shows the average ratio between adjusted estimates and unadjusted estimates, fitted using a cubic spline.</w:t>
        </w:r>
      </w:ins>
    </w:p>
    <w:p w14:paraId="3B051B10" w14:textId="77777777" w:rsidR="001304E5" w:rsidRDefault="00E0454E">
      <w:pPr>
        <w:pStyle w:val="BodyText"/>
        <w:rPr>
          <w:ins w:id="258" w:author="Andrew Mertens" w:date="2022-12-14T02:24:00Z"/>
        </w:rPr>
      </w:pPr>
      <w:ins w:id="259" w:author="Andrew Mertens" w:date="2022-12-14T02:24:00Z">
        <w:r>
          <w:rPr>
            <w:noProof/>
          </w:rPr>
          <w:lastRenderedPageBreak/>
          <w:drawing>
            <wp:inline distT="0" distB="0" distL="0" distR="0" wp14:anchorId="4DE95FD3" wp14:editId="0D0DFDE4">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32"/>
                      <a:stretch>
                        <a:fillRect/>
                      </a:stretch>
                    </pic:blipFill>
                    <pic:spPr bwMode="auto">
                      <a:xfrm>
                        <a:off x="0" y="0"/>
                        <a:ext cx="8229600" cy="4937760"/>
                      </a:xfrm>
                      <a:prstGeom prst="rect">
                        <a:avLst/>
                      </a:prstGeom>
                      <a:noFill/>
                      <a:ln w="9525">
                        <a:noFill/>
                        <a:headEnd/>
                        <a:tailEnd/>
                      </a:ln>
                    </pic:spPr>
                  </pic:pic>
                </a:graphicData>
              </a:graphic>
            </wp:inline>
          </w:drawing>
        </w:r>
      </w:ins>
    </w:p>
    <w:p w14:paraId="4DEC09EE" w14:textId="77777777" w:rsidR="001304E5" w:rsidRDefault="00E0454E">
      <w:pPr>
        <w:pStyle w:val="BodyText"/>
        <w:rPr>
          <w:ins w:id="260" w:author="Andrew Mertens" w:date="2022-12-14T02:24:00Z"/>
        </w:rPr>
      </w:pPr>
      <w:ins w:id="261" w:author="Andrew Mertens" w:date="2022-12-14T02:24:00Z">
        <w:r>
          <w:rPr>
            <w:b/>
            <w:bCs/>
          </w:rPr>
          <w:t>Figure S17.</w:t>
        </w:r>
        <w:r>
          <w:t xml:space="preserve"> Comparison between associations estimated with and without including potential confounders for the continuous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ins>
    </w:p>
    <w:p w14:paraId="7345D67C" w14:textId="77777777" w:rsidR="001304E5" w:rsidRDefault="00E0454E">
      <w:pPr>
        <w:pStyle w:val="BodyText"/>
        <w:rPr>
          <w:ins w:id="262" w:author="Andrew Mertens" w:date="2022-12-14T02:24:00Z"/>
        </w:rPr>
      </w:pPr>
      <w:ins w:id="263" w:author="Andrew Mertens" w:date="2022-12-14T02:24:00Z">
        <w:r>
          <w:rPr>
            <w:noProof/>
          </w:rPr>
          <w:lastRenderedPageBreak/>
          <w:drawing>
            <wp:inline distT="0" distB="0" distL="0" distR="0" wp14:anchorId="6CD1DE4E" wp14:editId="4A4A454E">
              <wp:extent cx="8229600" cy="493776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33"/>
                      <a:stretch>
                        <a:fillRect/>
                      </a:stretch>
                    </pic:blipFill>
                    <pic:spPr bwMode="auto">
                      <a:xfrm>
                        <a:off x="0" y="0"/>
                        <a:ext cx="8229600" cy="4937760"/>
                      </a:xfrm>
                      <a:prstGeom prst="rect">
                        <a:avLst/>
                      </a:prstGeom>
                      <a:noFill/>
                      <a:ln w="9525">
                        <a:noFill/>
                        <a:headEnd/>
                        <a:tailEnd/>
                      </a:ln>
                    </pic:spPr>
                  </pic:pic>
                </a:graphicData>
              </a:graphic>
            </wp:inline>
          </w:drawing>
        </w:r>
      </w:ins>
    </w:p>
    <w:p w14:paraId="594249E2" w14:textId="191001B3" w:rsidR="001304E5" w:rsidRDefault="00E0454E">
      <w:pPr>
        <w:pStyle w:val="BodyText"/>
        <w:rPr>
          <w:ins w:id="264" w:author="Andrew Mertens" w:date="2022-12-14T02:24:00Z"/>
        </w:rPr>
      </w:pPr>
      <w:ins w:id="265" w:author="Andrew Mertens" w:date="2022-12-14T02:24:00Z">
        <w:r>
          <w:rPr>
            <w:b/>
            <w:bCs/>
          </w:rPr>
          <w:t>Figure S18.</w:t>
        </w:r>
        <w:r>
          <w:t xml:space="preserve"> Comparison between associations estimated with generalized linear models (GLM) and machine-learning based targeted likelihood estimation models (TMLE) for the </w:t>
        </w:r>
        <w:r w:rsidR="002E3907">
          <w:t>diarrhoea</w:t>
        </w:r>
        <w:r>
          <w:t xml:space="preserve"> outcome.</w:t>
        </w:r>
      </w:ins>
    </w:p>
    <w:p w14:paraId="5F19403C" w14:textId="77777777" w:rsidR="001304E5" w:rsidRDefault="00E0454E">
      <w:pPr>
        <w:pStyle w:val="BodyText"/>
        <w:rPr>
          <w:ins w:id="266" w:author="Andrew Mertens" w:date="2022-12-14T02:24:00Z"/>
        </w:rPr>
      </w:pPr>
      <w:ins w:id="267" w:author="Andrew Mertens" w:date="2022-12-14T02:24:00Z">
        <w:r>
          <w:rPr>
            <w:noProof/>
          </w:rPr>
          <w:lastRenderedPageBreak/>
          <w:drawing>
            <wp:inline distT="0" distB="0" distL="0" distR="0" wp14:anchorId="1E519BA0" wp14:editId="3BCC1E3E">
              <wp:extent cx="8229600" cy="493776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ASH-IPD-aim2-figures_files/figure-docx/unnamed-chunk-13-1.png"/>
                      <pic:cNvPicPr>
                        <a:picLocks noChangeAspect="1" noChangeArrowheads="1"/>
                      </pic:cNvPicPr>
                    </pic:nvPicPr>
                    <pic:blipFill>
                      <a:blip r:embed="rId34"/>
                      <a:stretch>
                        <a:fillRect/>
                      </a:stretch>
                    </pic:blipFill>
                    <pic:spPr bwMode="auto">
                      <a:xfrm>
                        <a:off x="0" y="0"/>
                        <a:ext cx="8229600" cy="4937760"/>
                      </a:xfrm>
                      <a:prstGeom prst="rect">
                        <a:avLst/>
                      </a:prstGeom>
                      <a:noFill/>
                      <a:ln w="9525">
                        <a:noFill/>
                        <a:headEnd/>
                        <a:tailEnd/>
                      </a:ln>
                    </pic:spPr>
                  </pic:pic>
                </a:graphicData>
              </a:graphic>
            </wp:inline>
          </w:drawing>
        </w:r>
      </w:ins>
    </w:p>
    <w:p w14:paraId="66C23588" w14:textId="77777777" w:rsidR="001304E5" w:rsidRDefault="00E0454E">
      <w:pPr>
        <w:pStyle w:val="BodyText"/>
        <w:rPr>
          <w:ins w:id="268" w:author="Andrew Mertens" w:date="2022-12-14T02:24:00Z"/>
        </w:rPr>
      </w:pPr>
      <w:ins w:id="269" w:author="Andrew Mertens" w:date="2022-12-14T02:24:00Z">
        <w:r>
          <w:rPr>
            <w:b/>
            <w:bCs/>
          </w:rPr>
          <w:t>Figure S19.</w:t>
        </w:r>
        <w:r>
          <w:t xml:space="preserve"> Comparison between associations estimated with generalized linear models (GLM) and machine-learning based targeted likelihood estimation models (TMLE) for the height-for-age (HAZ) Z-score outcome.</w:t>
        </w:r>
      </w:ins>
    </w:p>
    <w:p w14:paraId="438C8649" w14:textId="77777777" w:rsidR="001304E5" w:rsidRDefault="00E0454E">
      <w:pPr>
        <w:pStyle w:val="BodyText"/>
        <w:rPr>
          <w:ins w:id="270" w:author="Andrew Mertens" w:date="2022-12-14T02:24:00Z"/>
        </w:rPr>
      </w:pPr>
      <w:ins w:id="271" w:author="Andrew Mertens" w:date="2022-12-14T02:24:00Z">
        <w:r>
          <w:rPr>
            <w:noProof/>
          </w:rPr>
          <w:lastRenderedPageBreak/>
          <w:drawing>
            <wp:inline distT="0" distB="0" distL="0" distR="0" wp14:anchorId="20B1178D" wp14:editId="4A231FA6">
              <wp:extent cx="6930390" cy="5337810"/>
              <wp:effectExtent l="0" t="0" r="381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ASH-IPD-aim2-figures_files/figure-docx/unnamed-chunk-14-1.png"/>
                      <pic:cNvPicPr>
                        <a:picLocks noChangeAspect="1" noChangeArrowheads="1"/>
                      </pic:cNvPicPr>
                    </pic:nvPicPr>
                    <pic:blipFill>
                      <a:blip r:embed="rId35"/>
                      <a:stretch>
                        <a:fillRect/>
                      </a:stretch>
                    </pic:blipFill>
                    <pic:spPr bwMode="auto">
                      <a:xfrm>
                        <a:off x="0" y="0"/>
                        <a:ext cx="6930390" cy="5337810"/>
                      </a:xfrm>
                      <a:prstGeom prst="rect">
                        <a:avLst/>
                      </a:prstGeom>
                      <a:noFill/>
                      <a:ln w="9525">
                        <a:noFill/>
                        <a:headEnd/>
                        <a:tailEnd/>
                      </a:ln>
                    </pic:spPr>
                  </pic:pic>
                </a:graphicData>
              </a:graphic>
            </wp:inline>
          </w:drawing>
        </w:r>
      </w:ins>
    </w:p>
    <w:p w14:paraId="01087D3C" w14:textId="14FDEE68" w:rsidR="001304E5" w:rsidRDefault="00E0454E">
      <w:pPr>
        <w:pStyle w:val="BodyText"/>
        <w:rPr>
          <w:ins w:id="272" w:author="Andrew Mertens" w:date="2022-12-14T02:24:00Z"/>
        </w:rPr>
      </w:pPr>
      <w:ins w:id="273" w:author="Andrew Mertens" w:date="2022-12-14T02:24:00Z">
        <w:r>
          <w:rPr>
            <w:b/>
            <w:bCs/>
          </w:rPr>
          <w:t>Figure S20.</w:t>
        </w:r>
        <w:r>
          <w:t xml:space="preserve"> Comparison between associations estimated in the primary </w:t>
        </w:r>
        <w:r w:rsidR="002E3907">
          <w:t>diarrhoea</w:t>
        </w:r>
        <w:r>
          <w:t xml:space="preserve"> analysis (</w:t>
        </w:r>
        <w:r w:rsidR="002E3907">
          <w:t>diarrhoea</w:t>
        </w:r>
        <w:r>
          <w:t xml:space="preserve">l disease occurring after environmental sampling, but no more than 4 months later with associations estimated only using </w:t>
        </w:r>
        <w:r w:rsidR="002E3907">
          <w:t>diarrhoea</w:t>
        </w:r>
        <w:r>
          <w:t>l disease cases within 1 month, or occur</w:t>
        </w:r>
        <w:r w:rsidR="00B40657">
          <w:t>r</w:t>
        </w:r>
        <w:r>
          <w:t>ing at any time). For the analysis of all diarrh</w:t>
        </w:r>
        <w:r w:rsidR="008172B4">
          <w:t>o</w:t>
        </w:r>
        <w:r>
          <w:t xml:space="preserve">ea, it included </w:t>
        </w:r>
        <w:r w:rsidR="002E3907">
          <w:t>diarrhoea</w:t>
        </w:r>
        <w:r>
          <w:t>l cases, even cases occur</w:t>
        </w:r>
        <w:r w:rsidR="00B40657">
          <w:t>r</w:t>
        </w:r>
        <w:r>
          <w:t xml:space="preserve">ing prior to sampling, under the hypothesis that enteropathogen presence at one time is a surrogate variable for general environmental contamination. </w:t>
        </w:r>
      </w:ins>
    </w:p>
    <w:p w14:paraId="3DB90AB0" w14:textId="77777777" w:rsidR="001304E5" w:rsidRDefault="00E0454E">
      <w:pPr>
        <w:pStyle w:val="Heading1"/>
        <w:rPr>
          <w:ins w:id="274" w:author="Andrew Mertens" w:date="2022-12-14T02:24:00Z"/>
        </w:rPr>
      </w:pPr>
      <w:bookmarkStart w:id="275" w:name="supplementary-tables"/>
      <w:bookmarkEnd w:id="183"/>
      <w:ins w:id="276" w:author="Andrew Mertens" w:date="2022-12-14T02:24:00Z">
        <w:r>
          <w:lastRenderedPageBreak/>
          <w:t>Supplementary Tables</w:t>
        </w:r>
      </w:ins>
    </w:p>
    <w:p w14:paraId="629845DB" w14:textId="77777777" w:rsidR="00F41E9C" w:rsidRDefault="00F41E9C" w:rsidP="00F41E9C">
      <w:pPr>
        <w:pStyle w:val="Heading2"/>
        <w:rPr>
          <w:ins w:id="277" w:author="Andrew Mertens" w:date="2022-12-14T02:24:00Z"/>
        </w:rPr>
      </w:pPr>
      <w:bookmarkStart w:id="278" w:name="X5cafe9500c6413195342051aac14c8ba196233d"/>
      <w:ins w:id="279" w:author="Andrew Mertens" w:date="2022-12-14T02:24:00Z">
        <w:r>
          <w:t>Table S1. PRISMA Checklist</w:t>
        </w:r>
        <w:bookmarkStart w:id="280" w:name="prisma-2020-main-checklist"/>
        <w:bookmarkStart w:id="281" w:name="_Hlk109274650"/>
      </w:ins>
    </w:p>
    <w:tbl>
      <w:tblPr>
        <w:tblW w:w="0" w:type="auto"/>
        <w:jc w:val="center"/>
        <w:tblLook w:val="0420" w:firstRow="1" w:lastRow="0" w:firstColumn="0" w:lastColumn="0" w:noHBand="0" w:noVBand="1"/>
      </w:tblPr>
      <w:tblGrid>
        <w:gridCol w:w="2474"/>
        <w:gridCol w:w="542"/>
        <w:gridCol w:w="7427"/>
        <w:gridCol w:w="3937"/>
      </w:tblGrid>
      <w:tr w:rsidR="00F41E9C" w14:paraId="6708CAD1" w14:textId="77777777" w:rsidTr="00E0454E">
        <w:trPr>
          <w:cantSplit/>
          <w:tblHeader/>
          <w:jc w:val="center"/>
          <w:ins w:id="282" w:author="Andrew Mertens" w:date="2022-12-14T02:24:00Z"/>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06BCC0D2" w14:textId="77777777" w:rsidR="00F41E9C" w:rsidRDefault="00F41E9C" w:rsidP="00E0454E">
            <w:pPr>
              <w:spacing w:before="100" w:after="100"/>
              <w:ind w:left="100" w:right="100"/>
              <w:rPr>
                <w:ins w:id="283" w:author="Andrew Mertens" w:date="2022-12-14T02:24:00Z"/>
              </w:rPr>
            </w:pPr>
            <w:ins w:id="284" w:author="Andrew Mertens" w:date="2022-12-14T02:24:00Z">
              <w:r>
                <w:rPr>
                  <w:rFonts w:ascii="DejaVu Sans" w:eastAsia="DejaVu Sans" w:hAnsi="DejaVu Sans" w:cs="DejaVu Sans"/>
                  <w:b/>
                  <w:color w:val="FFFFFF"/>
                  <w:sz w:val="18"/>
                  <w:szCs w:val="18"/>
                </w:rPr>
                <w:t>Topic</w:t>
              </w:r>
            </w:ins>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123DFF19" w14:textId="77777777" w:rsidR="00F41E9C" w:rsidRDefault="00F41E9C" w:rsidP="00E0454E">
            <w:pPr>
              <w:spacing w:before="100" w:after="100"/>
              <w:ind w:left="100" w:right="100"/>
              <w:jc w:val="center"/>
              <w:rPr>
                <w:ins w:id="285" w:author="Andrew Mertens" w:date="2022-12-14T02:24:00Z"/>
              </w:rPr>
            </w:pPr>
            <w:ins w:id="286" w:author="Andrew Mertens" w:date="2022-12-14T02:24:00Z">
              <w:r>
                <w:rPr>
                  <w:rFonts w:ascii="DejaVu Sans" w:eastAsia="DejaVu Sans" w:hAnsi="DejaVu Sans" w:cs="DejaVu Sans"/>
                  <w:b/>
                  <w:color w:val="FFFFFF"/>
                  <w:sz w:val="18"/>
                  <w:szCs w:val="18"/>
                </w:rPr>
                <w:t>No.</w:t>
              </w:r>
            </w:ins>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6F702E82" w14:textId="77777777" w:rsidR="00F41E9C" w:rsidRDefault="00F41E9C" w:rsidP="00E0454E">
            <w:pPr>
              <w:spacing w:before="100" w:after="100"/>
              <w:ind w:left="100" w:right="100"/>
              <w:rPr>
                <w:ins w:id="287" w:author="Andrew Mertens" w:date="2022-12-14T02:24:00Z"/>
              </w:rPr>
            </w:pPr>
            <w:ins w:id="288" w:author="Andrew Mertens" w:date="2022-12-14T02:24:00Z">
              <w:r>
                <w:rPr>
                  <w:rFonts w:ascii="DejaVu Sans" w:eastAsia="DejaVu Sans" w:hAnsi="DejaVu Sans" w:cs="DejaVu Sans"/>
                  <w:b/>
                  <w:color w:val="FFFFFF"/>
                  <w:sz w:val="18"/>
                  <w:szCs w:val="18"/>
                </w:rPr>
                <w:t>Item</w:t>
              </w:r>
            </w:ins>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3DB5158E" w14:textId="77777777" w:rsidR="00F41E9C" w:rsidRDefault="00F41E9C" w:rsidP="00E0454E">
            <w:pPr>
              <w:spacing w:before="100" w:after="100"/>
              <w:ind w:left="100" w:right="100"/>
              <w:jc w:val="center"/>
              <w:rPr>
                <w:ins w:id="289" w:author="Andrew Mertens" w:date="2022-12-14T02:24:00Z"/>
              </w:rPr>
            </w:pPr>
            <w:ins w:id="290" w:author="Andrew Mertens" w:date="2022-12-14T02:24:00Z">
              <w:r>
                <w:rPr>
                  <w:rFonts w:ascii="DejaVu Sans" w:eastAsia="DejaVu Sans" w:hAnsi="DejaVu Sans" w:cs="DejaVu Sans"/>
                  <w:b/>
                  <w:color w:val="FFFFFF"/>
                  <w:sz w:val="18"/>
                  <w:szCs w:val="18"/>
                </w:rPr>
                <w:t>Location where item is reported</w:t>
              </w:r>
            </w:ins>
          </w:p>
        </w:tc>
      </w:tr>
      <w:tr w:rsidR="00F41E9C" w14:paraId="2F134583" w14:textId="77777777" w:rsidTr="00E0454E">
        <w:trPr>
          <w:cantSplit/>
          <w:jc w:val="center"/>
          <w:ins w:id="291"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575992C9" w14:textId="77777777" w:rsidR="00F41E9C" w:rsidRDefault="00F41E9C" w:rsidP="00E0454E">
            <w:pPr>
              <w:spacing w:before="100" w:after="100"/>
              <w:ind w:left="100" w:right="100"/>
              <w:rPr>
                <w:ins w:id="292" w:author="Andrew Mertens" w:date="2022-12-14T02:24:00Z"/>
              </w:rPr>
            </w:pPr>
            <w:ins w:id="293" w:author="Andrew Mertens" w:date="2022-12-14T02:24:00Z">
              <w:r>
                <w:rPr>
                  <w:rFonts w:ascii="DejaVu Sans" w:eastAsia="DejaVu Sans" w:hAnsi="DejaVu Sans" w:cs="DejaVu Sans"/>
                  <w:b/>
                  <w:color w:val="000000"/>
                  <w:sz w:val="18"/>
                  <w:szCs w:val="18"/>
                </w:rPr>
                <w:t>TITLE</w:t>
              </w:r>
            </w:ins>
          </w:p>
        </w:tc>
        <w:tc>
          <w:tcPr>
            <w:tcW w:w="0" w:type="auto"/>
            <w:shd w:val="clear" w:color="auto" w:fill="FFFFCC"/>
            <w:tcMar>
              <w:top w:w="0" w:type="dxa"/>
              <w:left w:w="0" w:type="dxa"/>
              <w:bottom w:w="0" w:type="dxa"/>
              <w:right w:w="0" w:type="dxa"/>
            </w:tcMar>
          </w:tcPr>
          <w:p w14:paraId="22610136" w14:textId="77777777" w:rsidR="00F41E9C" w:rsidRDefault="00F41E9C" w:rsidP="00E0454E">
            <w:pPr>
              <w:spacing w:before="100" w:after="100"/>
              <w:ind w:left="100" w:right="100"/>
              <w:jc w:val="center"/>
              <w:rPr>
                <w:ins w:id="294" w:author="Andrew Mertens" w:date="2022-12-14T02:24:00Z"/>
              </w:rPr>
            </w:pPr>
          </w:p>
        </w:tc>
        <w:tc>
          <w:tcPr>
            <w:tcW w:w="0" w:type="auto"/>
            <w:shd w:val="clear" w:color="auto" w:fill="FFFFCC"/>
            <w:tcMar>
              <w:top w:w="0" w:type="dxa"/>
              <w:left w:w="0" w:type="dxa"/>
              <w:bottom w:w="0" w:type="dxa"/>
              <w:right w:w="0" w:type="dxa"/>
            </w:tcMar>
          </w:tcPr>
          <w:p w14:paraId="7E78466F" w14:textId="77777777" w:rsidR="00F41E9C" w:rsidRDefault="00F41E9C" w:rsidP="00E0454E">
            <w:pPr>
              <w:spacing w:before="100" w:after="100"/>
              <w:ind w:left="100" w:right="100"/>
              <w:rPr>
                <w:ins w:id="295"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67331E03" w14:textId="77777777" w:rsidR="00F41E9C" w:rsidRDefault="00F41E9C" w:rsidP="00E0454E">
            <w:pPr>
              <w:spacing w:before="100" w:after="100"/>
              <w:ind w:left="100" w:right="100"/>
              <w:jc w:val="center"/>
              <w:rPr>
                <w:ins w:id="296" w:author="Andrew Mertens" w:date="2022-12-14T02:24:00Z"/>
              </w:rPr>
            </w:pPr>
          </w:p>
        </w:tc>
      </w:tr>
      <w:tr w:rsidR="00F41E9C" w14:paraId="3A5DB423" w14:textId="77777777" w:rsidTr="00E0454E">
        <w:trPr>
          <w:cantSplit/>
          <w:jc w:val="center"/>
          <w:ins w:id="297"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15E8610" w14:textId="77777777" w:rsidR="00F41E9C" w:rsidRDefault="00F41E9C" w:rsidP="00E0454E">
            <w:pPr>
              <w:spacing w:before="100" w:after="100"/>
              <w:ind w:left="100" w:right="100"/>
              <w:rPr>
                <w:ins w:id="298" w:author="Andrew Mertens" w:date="2022-12-14T02:24:00Z"/>
              </w:rPr>
            </w:pPr>
            <w:ins w:id="299" w:author="Andrew Mertens" w:date="2022-12-14T02:24:00Z">
              <w:r>
                <w:rPr>
                  <w:rFonts w:ascii="DejaVu Sans" w:eastAsia="DejaVu Sans" w:hAnsi="DejaVu Sans" w:cs="DejaVu Sans"/>
                  <w:b/>
                  <w:color w:val="000000"/>
                  <w:sz w:val="18"/>
                  <w:szCs w:val="18"/>
                </w:rPr>
                <w:t>Title</w:t>
              </w:r>
            </w:ins>
          </w:p>
        </w:tc>
        <w:tc>
          <w:tcPr>
            <w:tcW w:w="0" w:type="auto"/>
            <w:shd w:val="clear" w:color="auto" w:fill="FFFFFF"/>
            <w:tcMar>
              <w:top w:w="0" w:type="dxa"/>
              <w:left w:w="0" w:type="dxa"/>
              <w:bottom w:w="0" w:type="dxa"/>
              <w:right w:w="0" w:type="dxa"/>
            </w:tcMar>
          </w:tcPr>
          <w:p w14:paraId="7249D49F" w14:textId="77777777" w:rsidR="00F41E9C" w:rsidRDefault="00F41E9C" w:rsidP="00E0454E">
            <w:pPr>
              <w:spacing w:before="100" w:after="100"/>
              <w:ind w:left="100" w:right="100"/>
              <w:jc w:val="center"/>
              <w:rPr>
                <w:ins w:id="300" w:author="Andrew Mertens" w:date="2022-12-14T02:24:00Z"/>
              </w:rPr>
            </w:pPr>
            <w:ins w:id="301" w:author="Andrew Mertens" w:date="2022-12-14T02:24:00Z">
              <w:r>
                <w:rPr>
                  <w:rFonts w:ascii="DejaVu Sans" w:eastAsia="DejaVu Sans" w:hAnsi="DejaVu Sans" w:cs="DejaVu Sans"/>
                  <w:color w:val="000000"/>
                  <w:sz w:val="18"/>
                  <w:szCs w:val="18"/>
                </w:rPr>
                <w:t>1</w:t>
              </w:r>
            </w:ins>
          </w:p>
        </w:tc>
        <w:tc>
          <w:tcPr>
            <w:tcW w:w="0" w:type="auto"/>
            <w:shd w:val="clear" w:color="auto" w:fill="FFFFFF"/>
            <w:tcMar>
              <w:top w:w="0" w:type="dxa"/>
              <w:left w:w="0" w:type="dxa"/>
              <w:bottom w:w="0" w:type="dxa"/>
              <w:right w:w="0" w:type="dxa"/>
            </w:tcMar>
          </w:tcPr>
          <w:p w14:paraId="156EDC8A" w14:textId="77777777" w:rsidR="00F41E9C" w:rsidRDefault="00F41E9C" w:rsidP="00E0454E">
            <w:pPr>
              <w:spacing w:before="100" w:after="100"/>
              <w:ind w:left="100" w:right="100"/>
              <w:rPr>
                <w:ins w:id="302" w:author="Andrew Mertens" w:date="2022-12-14T02:24:00Z"/>
              </w:rPr>
            </w:pPr>
            <w:ins w:id="303" w:author="Andrew Mertens" w:date="2022-12-14T02:24:00Z">
              <w:r>
                <w:rPr>
                  <w:rFonts w:ascii="DejaVu Sans" w:eastAsia="DejaVu Sans" w:hAnsi="DejaVu Sans" w:cs="DejaVu Sans"/>
                  <w:color w:val="000000"/>
                  <w:sz w:val="18"/>
                  <w:szCs w:val="18"/>
                </w:rPr>
                <w:t xml:space="preserve">Identify the report as a systematic review. </w:t>
              </w:r>
            </w:ins>
          </w:p>
        </w:tc>
        <w:tc>
          <w:tcPr>
            <w:tcW w:w="0" w:type="auto"/>
            <w:tcBorders>
              <w:right w:val="single" w:sz="8" w:space="0" w:color="000000"/>
            </w:tcBorders>
            <w:shd w:val="clear" w:color="auto" w:fill="FFFFFF"/>
            <w:tcMar>
              <w:top w:w="0" w:type="dxa"/>
              <w:left w:w="0" w:type="dxa"/>
              <w:bottom w:w="0" w:type="dxa"/>
              <w:right w:w="0" w:type="dxa"/>
            </w:tcMar>
          </w:tcPr>
          <w:p w14:paraId="590F4883" w14:textId="77777777" w:rsidR="00F41E9C" w:rsidRDefault="00F41E9C" w:rsidP="00E0454E">
            <w:pPr>
              <w:spacing w:before="100" w:after="100"/>
              <w:ind w:left="100" w:right="100"/>
              <w:jc w:val="center"/>
              <w:rPr>
                <w:ins w:id="304" w:author="Andrew Mertens" w:date="2022-12-14T02:24:00Z"/>
              </w:rPr>
            </w:pPr>
            <w:ins w:id="305" w:author="Andrew Mertens" w:date="2022-12-14T02:24:00Z">
              <w:r>
                <w:rPr>
                  <w:rFonts w:ascii="DejaVu Sans" w:eastAsia="DejaVu Sans" w:hAnsi="DejaVu Sans" w:cs="DejaVu Sans"/>
                  <w:color w:val="000000"/>
                  <w:sz w:val="18"/>
                  <w:szCs w:val="18"/>
                </w:rPr>
                <w:t>Page 1</w:t>
              </w:r>
            </w:ins>
          </w:p>
        </w:tc>
      </w:tr>
      <w:tr w:rsidR="00F41E9C" w14:paraId="3DEC31D9" w14:textId="77777777" w:rsidTr="00E0454E">
        <w:trPr>
          <w:cantSplit/>
          <w:jc w:val="center"/>
          <w:ins w:id="306"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37D487CB" w14:textId="77777777" w:rsidR="00F41E9C" w:rsidRDefault="00F41E9C" w:rsidP="00E0454E">
            <w:pPr>
              <w:spacing w:before="100" w:after="100"/>
              <w:ind w:left="100" w:right="100"/>
              <w:rPr>
                <w:ins w:id="307" w:author="Andrew Mertens" w:date="2022-12-14T02:24:00Z"/>
              </w:rPr>
            </w:pPr>
            <w:ins w:id="308" w:author="Andrew Mertens" w:date="2022-12-14T02:24:00Z">
              <w:r>
                <w:rPr>
                  <w:rFonts w:ascii="DejaVu Sans" w:eastAsia="DejaVu Sans" w:hAnsi="DejaVu Sans" w:cs="DejaVu Sans"/>
                  <w:b/>
                  <w:color w:val="000000"/>
                  <w:sz w:val="18"/>
                  <w:szCs w:val="18"/>
                </w:rPr>
                <w:t>ABSTRACT</w:t>
              </w:r>
            </w:ins>
          </w:p>
        </w:tc>
        <w:tc>
          <w:tcPr>
            <w:tcW w:w="0" w:type="auto"/>
            <w:shd w:val="clear" w:color="auto" w:fill="FFFFCC"/>
            <w:tcMar>
              <w:top w:w="0" w:type="dxa"/>
              <w:left w:w="0" w:type="dxa"/>
              <w:bottom w:w="0" w:type="dxa"/>
              <w:right w:w="0" w:type="dxa"/>
            </w:tcMar>
          </w:tcPr>
          <w:p w14:paraId="6F6A51DB" w14:textId="77777777" w:rsidR="00F41E9C" w:rsidRDefault="00F41E9C" w:rsidP="00E0454E">
            <w:pPr>
              <w:spacing w:before="100" w:after="100"/>
              <w:ind w:left="100" w:right="100"/>
              <w:jc w:val="center"/>
              <w:rPr>
                <w:ins w:id="309" w:author="Andrew Mertens" w:date="2022-12-14T02:24:00Z"/>
              </w:rPr>
            </w:pPr>
          </w:p>
        </w:tc>
        <w:tc>
          <w:tcPr>
            <w:tcW w:w="0" w:type="auto"/>
            <w:shd w:val="clear" w:color="auto" w:fill="FFFFCC"/>
            <w:tcMar>
              <w:top w:w="0" w:type="dxa"/>
              <w:left w:w="0" w:type="dxa"/>
              <w:bottom w:w="0" w:type="dxa"/>
              <w:right w:w="0" w:type="dxa"/>
            </w:tcMar>
          </w:tcPr>
          <w:p w14:paraId="5CD339F7" w14:textId="77777777" w:rsidR="00F41E9C" w:rsidRDefault="00F41E9C" w:rsidP="00E0454E">
            <w:pPr>
              <w:spacing w:before="100" w:after="100"/>
              <w:ind w:left="100" w:right="100"/>
              <w:rPr>
                <w:ins w:id="310"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2E6398DD" w14:textId="77777777" w:rsidR="00F41E9C" w:rsidRDefault="00F41E9C" w:rsidP="00E0454E">
            <w:pPr>
              <w:spacing w:before="100" w:after="100"/>
              <w:ind w:left="100" w:right="100"/>
              <w:jc w:val="center"/>
              <w:rPr>
                <w:ins w:id="311" w:author="Andrew Mertens" w:date="2022-12-14T02:24:00Z"/>
              </w:rPr>
            </w:pPr>
          </w:p>
        </w:tc>
      </w:tr>
      <w:tr w:rsidR="00F41E9C" w14:paraId="7B4C0579" w14:textId="77777777" w:rsidTr="00E0454E">
        <w:trPr>
          <w:cantSplit/>
          <w:jc w:val="center"/>
          <w:ins w:id="312"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29412A53" w14:textId="77777777" w:rsidR="00F41E9C" w:rsidRDefault="00F41E9C" w:rsidP="00E0454E">
            <w:pPr>
              <w:spacing w:before="100" w:after="100"/>
              <w:ind w:left="100" w:right="100"/>
              <w:rPr>
                <w:ins w:id="313" w:author="Andrew Mertens" w:date="2022-12-14T02:24:00Z"/>
              </w:rPr>
            </w:pPr>
            <w:ins w:id="314" w:author="Andrew Mertens" w:date="2022-12-14T02:24:00Z">
              <w:r>
                <w:rPr>
                  <w:rFonts w:ascii="DejaVu Sans" w:eastAsia="DejaVu Sans" w:hAnsi="DejaVu Sans" w:cs="DejaVu Sans"/>
                  <w:b/>
                  <w:color w:val="000000"/>
                  <w:sz w:val="18"/>
                  <w:szCs w:val="18"/>
                </w:rPr>
                <w:t>Abstract</w:t>
              </w:r>
            </w:ins>
          </w:p>
        </w:tc>
        <w:tc>
          <w:tcPr>
            <w:tcW w:w="0" w:type="auto"/>
            <w:shd w:val="clear" w:color="auto" w:fill="FFFFFF"/>
            <w:tcMar>
              <w:top w:w="0" w:type="dxa"/>
              <w:left w:w="0" w:type="dxa"/>
              <w:bottom w:w="0" w:type="dxa"/>
              <w:right w:w="0" w:type="dxa"/>
            </w:tcMar>
          </w:tcPr>
          <w:p w14:paraId="4401797C" w14:textId="77777777" w:rsidR="00F41E9C" w:rsidRDefault="00F41E9C" w:rsidP="00E0454E">
            <w:pPr>
              <w:spacing w:before="100" w:after="100"/>
              <w:ind w:left="100" w:right="100"/>
              <w:jc w:val="center"/>
              <w:rPr>
                <w:ins w:id="315" w:author="Andrew Mertens" w:date="2022-12-14T02:24:00Z"/>
              </w:rPr>
            </w:pPr>
            <w:ins w:id="316" w:author="Andrew Mertens" w:date="2022-12-14T02:24:00Z">
              <w:r>
                <w:rPr>
                  <w:rFonts w:ascii="DejaVu Sans" w:eastAsia="DejaVu Sans" w:hAnsi="DejaVu Sans" w:cs="DejaVu Sans"/>
                  <w:color w:val="000000"/>
                  <w:sz w:val="18"/>
                  <w:szCs w:val="18"/>
                </w:rPr>
                <w:t>2</w:t>
              </w:r>
            </w:ins>
          </w:p>
        </w:tc>
        <w:tc>
          <w:tcPr>
            <w:tcW w:w="0" w:type="auto"/>
            <w:shd w:val="clear" w:color="auto" w:fill="FFFFFF"/>
            <w:tcMar>
              <w:top w:w="0" w:type="dxa"/>
              <w:left w:w="0" w:type="dxa"/>
              <w:bottom w:w="0" w:type="dxa"/>
              <w:right w:w="0" w:type="dxa"/>
            </w:tcMar>
          </w:tcPr>
          <w:p w14:paraId="079E60E4" w14:textId="77777777" w:rsidR="00F41E9C" w:rsidRDefault="00F41E9C" w:rsidP="00E0454E">
            <w:pPr>
              <w:spacing w:before="100" w:after="100"/>
              <w:ind w:left="100" w:right="100"/>
              <w:rPr>
                <w:ins w:id="317" w:author="Andrew Mertens" w:date="2022-12-14T02:24:00Z"/>
              </w:rPr>
            </w:pPr>
            <w:ins w:id="318" w:author="Andrew Mertens" w:date="2022-12-14T02:24:00Z">
              <w:r>
                <w:rPr>
                  <w:rFonts w:ascii="DejaVu Sans" w:eastAsia="DejaVu Sans" w:hAnsi="DejaVu Sans" w:cs="DejaVu Sans"/>
                  <w:color w:val="000000"/>
                  <w:sz w:val="18"/>
                  <w:szCs w:val="18"/>
                </w:rPr>
                <w:t>See the PRISMA for Abstracts checklist below</w:t>
              </w:r>
            </w:ins>
          </w:p>
        </w:tc>
        <w:tc>
          <w:tcPr>
            <w:tcW w:w="0" w:type="auto"/>
            <w:tcBorders>
              <w:right w:val="single" w:sz="8" w:space="0" w:color="000000"/>
            </w:tcBorders>
            <w:shd w:val="clear" w:color="auto" w:fill="FFFFFF"/>
            <w:tcMar>
              <w:top w:w="0" w:type="dxa"/>
              <w:left w:w="0" w:type="dxa"/>
              <w:bottom w:w="0" w:type="dxa"/>
              <w:right w:w="0" w:type="dxa"/>
            </w:tcMar>
          </w:tcPr>
          <w:p w14:paraId="61F7D24F" w14:textId="77777777" w:rsidR="00F41E9C" w:rsidRDefault="00F41E9C" w:rsidP="00E0454E">
            <w:pPr>
              <w:spacing w:before="100" w:after="100"/>
              <w:ind w:left="100" w:right="100"/>
              <w:jc w:val="center"/>
              <w:rPr>
                <w:ins w:id="319" w:author="Andrew Mertens" w:date="2022-12-14T02:24:00Z"/>
              </w:rPr>
            </w:pPr>
          </w:p>
        </w:tc>
      </w:tr>
      <w:tr w:rsidR="00F41E9C" w14:paraId="6CCE672D" w14:textId="77777777" w:rsidTr="00E0454E">
        <w:trPr>
          <w:cantSplit/>
          <w:jc w:val="center"/>
          <w:ins w:id="320"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2E7AFEED" w14:textId="77777777" w:rsidR="00F41E9C" w:rsidRDefault="00F41E9C" w:rsidP="00E0454E">
            <w:pPr>
              <w:spacing w:before="100" w:after="100"/>
              <w:ind w:left="100" w:right="100"/>
              <w:rPr>
                <w:ins w:id="321" w:author="Andrew Mertens" w:date="2022-12-14T02:24:00Z"/>
              </w:rPr>
            </w:pPr>
            <w:ins w:id="322" w:author="Andrew Mertens" w:date="2022-12-14T02:24:00Z">
              <w:r>
                <w:rPr>
                  <w:rFonts w:ascii="DejaVu Sans" w:eastAsia="DejaVu Sans" w:hAnsi="DejaVu Sans" w:cs="DejaVu Sans"/>
                  <w:b/>
                  <w:color w:val="000000"/>
                  <w:sz w:val="18"/>
                  <w:szCs w:val="18"/>
                </w:rPr>
                <w:t>INTRODUCTION</w:t>
              </w:r>
            </w:ins>
          </w:p>
        </w:tc>
        <w:tc>
          <w:tcPr>
            <w:tcW w:w="0" w:type="auto"/>
            <w:shd w:val="clear" w:color="auto" w:fill="FFFFCC"/>
            <w:tcMar>
              <w:top w:w="0" w:type="dxa"/>
              <w:left w:w="0" w:type="dxa"/>
              <w:bottom w:w="0" w:type="dxa"/>
              <w:right w:w="0" w:type="dxa"/>
            </w:tcMar>
          </w:tcPr>
          <w:p w14:paraId="3F928943" w14:textId="77777777" w:rsidR="00F41E9C" w:rsidRDefault="00F41E9C" w:rsidP="00E0454E">
            <w:pPr>
              <w:spacing w:before="100" w:after="100"/>
              <w:ind w:left="100" w:right="100"/>
              <w:jc w:val="center"/>
              <w:rPr>
                <w:ins w:id="323" w:author="Andrew Mertens" w:date="2022-12-14T02:24:00Z"/>
              </w:rPr>
            </w:pPr>
          </w:p>
        </w:tc>
        <w:tc>
          <w:tcPr>
            <w:tcW w:w="0" w:type="auto"/>
            <w:shd w:val="clear" w:color="auto" w:fill="FFFFCC"/>
            <w:tcMar>
              <w:top w:w="0" w:type="dxa"/>
              <w:left w:w="0" w:type="dxa"/>
              <w:bottom w:w="0" w:type="dxa"/>
              <w:right w:w="0" w:type="dxa"/>
            </w:tcMar>
          </w:tcPr>
          <w:p w14:paraId="73A8ADE6" w14:textId="77777777" w:rsidR="00F41E9C" w:rsidRDefault="00F41E9C" w:rsidP="00E0454E">
            <w:pPr>
              <w:spacing w:before="100" w:after="100"/>
              <w:ind w:left="100" w:right="100"/>
              <w:rPr>
                <w:ins w:id="324"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2924333D" w14:textId="77777777" w:rsidR="00F41E9C" w:rsidRDefault="00F41E9C" w:rsidP="00E0454E">
            <w:pPr>
              <w:spacing w:before="100" w:after="100"/>
              <w:ind w:left="100" w:right="100"/>
              <w:jc w:val="center"/>
              <w:rPr>
                <w:ins w:id="325" w:author="Andrew Mertens" w:date="2022-12-14T02:24:00Z"/>
              </w:rPr>
            </w:pPr>
          </w:p>
        </w:tc>
      </w:tr>
      <w:tr w:rsidR="00F41E9C" w14:paraId="193D113E" w14:textId="77777777" w:rsidTr="00E0454E">
        <w:trPr>
          <w:cantSplit/>
          <w:jc w:val="center"/>
          <w:ins w:id="326"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45591625" w14:textId="77777777" w:rsidR="00F41E9C" w:rsidRDefault="00F41E9C" w:rsidP="00E0454E">
            <w:pPr>
              <w:spacing w:before="100" w:after="100"/>
              <w:ind w:left="100" w:right="100"/>
              <w:rPr>
                <w:ins w:id="327" w:author="Andrew Mertens" w:date="2022-12-14T02:24:00Z"/>
              </w:rPr>
            </w:pPr>
            <w:ins w:id="328" w:author="Andrew Mertens" w:date="2022-12-14T02:24:00Z">
              <w:r>
                <w:rPr>
                  <w:rFonts w:ascii="DejaVu Sans" w:eastAsia="DejaVu Sans" w:hAnsi="DejaVu Sans" w:cs="DejaVu Sans"/>
                  <w:b/>
                  <w:color w:val="000000"/>
                  <w:sz w:val="18"/>
                  <w:szCs w:val="18"/>
                </w:rPr>
                <w:t>Rationale</w:t>
              </w:r>
            </w:ins>
          </w:p>
        </w:tc>
        <w:tc>
          <w:tcPr>
            <w:tcW w:w="0" w:type="auto"/>
            <w:shd w:val="clear" w:color="auto" w:fill="FFFFFF"/>
            <w:tcMar>
              <w:top w:w="0" w:type="dxa"/>
              <w:left w:w="0" w:type="dxa"/>
              <w:bottom w:w="0" w:type="dxa"/>
              <w:right w:w="0" w:type="dxa"/>
            </w:tcMar>
          </w:tcPr>
          <w:p w14:paraId="05B35965" w14:textId="77777777" w:rsidR="00F41E9C" w:rsidRDefault="00F41E9C" w:rsidP="00E0454E">
            <w:pPr>
              <w:spacing w:before="100" w:after="100"/>
              <w:ind w:left="100" w:right="100"/>
              <w:jc w:val="center"/>
              <w:rPr>
                <w:ins w:id="329" w:author="Andrew Mertens" w:date="2022-12-14T02:24:00Z"/>
              </w:rPr>
            </w:pPr>
            <w:ins w:id="330" w:author="Andrew Mertens" w:date="2022-12-14T02:24:00Z">
              <w:r>
                <w:rPr>
                  <w:rFonts w:ascii="DejaVu Sans" w:eastAsia="DejaVu Sans" w:hAnsi="DejaVu Sans" w:cs="DejaVu Sans"/>
                  <w:color w:val="000000"/>
                  <w:sz w:val="18"/>
                  <w:szCs w:val="18"/>
                </w:rPr>
                <w:t>3</w:t>
              </w:r>
            </w:ins>
          </w:p>
        </w:tc>
        <w:tc>
          <w:tcPr>
            <w:tcW w:w="0" w:type="auto"/>
            <w:shd w:val="clear" w:color="auto" w:fill="FFFFFF"/>
            <w:tcMar>
              <w:top w:w="0" w:type="dxa"/>
              <w:left w:w="0" w:type="dxa"/>
              <w:bottom w:w="0" w:type="dxa"/>
              <w:right w:w="0" w:type="dxa"/>
            </w:tcMar>
          </w:tcPr>
          <w:p w14:paraId="4C7923E6" w14:textId="77777777" w:rsidR="00F41E9C" w:rsidRDefault="00F41E9C" w:rsidP="00E0454E">
            <w:pPr>
              <w:spacing w:before="100" w:after="100"/>
              <w:ind w:left="100" w:right="100"/>
              <w:rPr>
                <w:ins w:id="331" w:author="Andrew Mertens" w:date="2022-12-14T02:24:00Z"/>
              </w:rPr>
            </w:pPr>
            <w:ins w:id="332" w:author="Andrew Mertens" w:date="2022-12-14T02:24:00Z">
              <w:r>
                <w:rPr>
                  <w:rFonts w:ascii="DejaVu Sans" w:eastAsia="DejaVu Sans" w:hAnsi="DejaVu Sans" w:cs="DejaVu Sans"/>
                  <w:color w:val="000000"/>
                  <w:sz w:val="18"/>
                  <w:szCs w:val="18"/>
                </w:rPr>
                <w:t xml:space="preserve">Describe the rationale for the review in the context of existing knowledge. </w:t>
              </w:r>
            </w:ins>
          </w:p>
        </w:tc>
        <w:tc>
          <w:tcPr>
            <w:tcW w:w="0" w:type="auto"/>
            <w:tcBorders>
              <w:right w:val="single" w:sz="8" w:space="0" w:color="000000"/>
            </w:tcBorders>
            <w:shd w:val="clear" w:color="auto" w:fill="FFFFFF"/>
            <w:tcMar>
              <w:top w:w="0" w:type="dxa"/>
              <w:left w:w="0" w:type="dxa"/>
              <w:bottom w:w="0" w:type="dxa"/>
              <w:right w:w="0" w:type="dxa"/>
            </w:tcMar>
          </w:tcPr>
          <w:p w14:paraId="5E630ED6" w14:textId="77777777" w:rsidR="00F41E9C" w:rsidRDefault="00F41E9C" w:rsidP="00E0454E">
            <w:pPr>
              <w:spacing w:before="100" w:after="100"/>
              <w:ind w:left="100" w:right="100"/>
              <w:jc w:val="center"/>
              <w:rPr>
                <w:ins w:id="333" w:author="Andrew Mertens" w:date="2022-12-14T02:24:00Z"/>
              </w:rPr>
            </w:pPr>
            <w:ins w:id="334" w:author="Andrew Mertens" w:date="2022-12-14T02:24:00Z">
              <w:r>
                <w:t>Introduction, paragraph 1</w:t>
              </w:r>
            </w:ins>
          </w:p>
        </w:tc>
      </w:tr>
      <w:tr w:rsidR="00F41E9C" w14:paraId="0BC27765" w14:textId="77777777" w:rsidTr="00E0454E">
        <w:trPr>
          <w:cantSplit/>
          <w:jc w:val="center"/>
          <w:ins w:id="335"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6CB47C5" w14:textId="77777777" w:rsidR="00F41E9C" w:rsidRDefault="00F41E9C" w:rsidP="00E0454E">
            <w:pPr>
              <w:spacing w:before="100" w:after="100"/>
              <w:ind w:left="100" w:right="100"/>
              <w:rPr>
                <w:ins w:id="336" w:author="Andrew Mertens" w:date="2022-12-14T02:24:00Z"/>
              </w:rPr>
            </w:pPr>
            <w:ins w:id="337" w:author="Andrew Mertens" w:date="2022-12-14T02:24:00Z">
              <w:r>
                <w:rPr>
                  <w:rFonts w:ascii="DejaVu Sans" w:eastAsia="DejaVu Sans" w:hAnsi="DejaVu Sans" w:cs="DejaVu Sans"/>
                  <w:b/>
                  <w:color w:val="000000"/>
                  <w:sz w:val="18"/>
                  <w:szCs w:val="18"/>
                </w:rPr>
                <w:t>Objectives</w:t>
              </w:r>
            </w:ins>
          </w:p>
        </w:tc>
        <w:tc>
          <w:tcPr>
            <w:tcW w:w="0" w:type="auto"/>
            <w:shd w:val="clear" w:color="auto" w:fill="FFFFFF"/>
            <w:tcMar>
              <w:top w:w="0" w:type="dxa"/>
              <w:left w:w="0" w:type="dxa"/>
              <w:bottom w:w="0" w:type="dxa"/>
              <w:right w:w="0" w:type="dxa"/>
            </w:tcMar>
          </w:tcPr>
          <w:p w14:paraId="4F8D3F03" w14:textId="77777777" w:rsidR="00F41E9C" w:rsidRDefault="00F41E9C" w:rsidP="00E0454E">
            <w:pPr>
              <w:spacing w:before="100" w:after="100"/>
              <w:ind w:left="100" w:right="100"/>
              <w:jc w:val="center"/>
              <w:rPr>
                <w:ins w:id="338" w:author="Andrew Mertens" w:date="2022-12-14T02:24:00Z"/>
              </w:rPr>
            </w:pPr>
            <w:ins w:id="339" w:author="Andrew Mertens" w:date="2022-12-14T02:24:00Z">
              <w:r>
                <w:rPr>
                  <w:rFonts w:ascii="DejaVu Sans" w:eastAsia="DejaVu Sans" w:hAnsi="DejaVu Sans" w:cs="DejaVu Sans"/>
                  <w:color w:val="000000"/>
                  <w:sz w:val="18"/>
                  <w:szCs w:val="18"/>
                </w:rPr>
                <w:t>4</w:t>
              </w:r>
            </w:ins>
          </w:p>
        </w:tc>
        <w:tc>
          <w:tcPr>
            <w:tcW w:w="0" w:type="auto"/>
            <w:shd w:val="clear" w:color="auto" w:fill="FFFFFF"/>
            <w:tcMar>
              <w:top w:w="0" w:type="dxa"/>
              <w:left w:w="0" w:type="dxa"/>
              <w:bottom w:w="0" w:type="dxa"/>
              <w:right w:w="0" w:type="dxa"/>
            </w:tcMar>
          </w:tcPr>
          <w:p w14:paraId="78B725E3" w14:textId="77777777" w:rsidR="00F41E9C" w:rsidRDefault="00F41E9C" w:rsidP="00E0454E">
            <w:pPr>
              <w:spacing w:before="100" w:after="100"/>
              <w:ind w:left="100" w:right="100"/>
              <w:rPr>
                <w:ins w:id="340" w:author="Andrew Mertens" w:date="2022-12-14T02:24:00Z"/>
              </w:rPr>
            </w:pPr>
            <w:ins w:id="341" w:author="Andrew Mertens" w:date="2022-12-14T02:24:00Z">
              <w:r>
                <w:rPr>
                  <w:rFonts w:ascii="DejaVu Sans" w:eastAsia="DejaVu Sans" w:hAnsi="DejaVu Sans" w:cs="DejaVu Sans"/>
                  <w:color w:val="000000"/>
                  <w:sz w:val="18"/>
                  <w:szCs w:val="18"/>
                </w:rPr>
                <w:t>Provide an explicit statement of the objective(s) or question(s) the review addresses.</w:t>
              </w:r>
            </w:ins>
          </w:p>
        </w:tc>
        <w:tc>
          <w:tcPr>
            <w:tcW w:w="0" w:type="auto"/>
            <w:tcBorders>
              <w:right w:val="single" w:sz="8" w:space="0" w:color="000000"/>
            </w:tcBorders>
            <w:shd w:val="clear" w:color="auto" w:fill="FFFFFF"/>
            <w:tcMar>
              <w:top w:w="0" w:type="dxa"/>
              <w:left w:w="0" w:type="dxa"/>
              <w:bottom w:w="0" w:type="dxa"/>
              <w:right w:w="0" w:type="dxa"/>
            </w:tcMar>
          </w:tcPr>
          <w:p w14:paraId="25356077" w14:textId="77777777" w:rsidR="00F41E9C" w:rsidRDefault="00F41E9C" w:rsidP="00E0454E">
            <w:pPr>
              <w:spacing w:before="100" w:after="100"/>
              <w:ind w:left="100" w:right="100"/>
              <w:jc w:val="center"/>
              <w:rPr>
                <w:ins w:id="342" w:author="Andrew Mertens" w:date="2022-12-14T02:24:00Z"/>
              </w:rPr>
            </w:pPr>
            <w:ins w:id="343" w:author="Andrew Mertens" w:date="2022-12-14T02:24:00Z">
              <w:r>
                <w:t>Introduction, paragraph 1</w:t>
              </w:r>
            </w:ins>
          </w:p>
        </w:tc>
      </w:tr>
      <w:tr w:rsidR="00F41E9C" w14:paraId="138D0A3D" w14:textId="77777777" w:rsidTr="00E0454E">
        <w:trPr>
          <w:cantSplit/>
          <w:jc w:val="center"/>
          <w:ins w:id="344"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3E6B2014" w14:textId="77777777" w:rsidR="00F41E9C" w:rsidRDefault="00F41E9C" w:rsidP="00E0454E">
            <w:pPr>
              <w:spacing w:before="100" w:after="100"/>
              <w:ind w:left="100" w:right="100"/>
              <w:rPr>
                <w:ins w:id="345" w:author="Andrew Mertens" w:date="2022-12-14T02:24:00Z"/>
              </w:rPr>
            </w:pPr>
            <w:ins w:id="346" w:author="Andrew Mertens" w:date="2022-12-14T02:24:00Z">
              <w:r>
                <w:rPr>
                  <w:rFonts w:ascii="DejaVu Sans" w:eastAsia="DejaVu Sans" w:hAnsi="DejaVu Sans" w:cs="DejaVu Sans"/>
                  <w:b/>
                  <w:color w:val="000000"/>
                  <w:sz w:val="18"/>
                  <w:szCs w:val="18"/>
                </w:rPr>
                <w:t>METHODS</w:t>
              </w:r>
            </w:ins>
          </w:p>
        </w:tc>
        <w:tc>
          <w:tcPr>
            <w:tcW w:w="0" w:type="auto"/>
            <w:shd w:val="clear" w:color="auto" w:fill="FFFFCC"/>
            <w:tcMar>
              <w:top w:w="0" w:type="dxa"/>
              <w:left w:w="0" w:type="dxa"/>
              <w:bottom w:w="0" w:type="dxa"/>
              <w:right w:w="0" w:type="dxa"/>
            </w:tcMar>
          </w:tcPr>
          <w:p w14:paraId="2EBA768F" w14:textId="77777777" w:rsidR="00F41E9C" w:rsidRDefault="00F41E9C" w:rsidP="00E0454E">
            <w:pPr>
              <w:spacing w:before="100" w:after="100"/>
              <w:ind w:left="100" w:right="100"/>
              <w:jc w:val="center"/>
              <w:rPr>
                <w:ins w:id="347" w:author="Andrew Mertens" w:date="2022-12-14T02:24:00Z"/>
              </w:rPr>
            </w:pPr>
          </w:p>
        </w:tc>
        <w:tc>
          <w:tcPr>
            <w:tcW w:w="0" w:type="auto"/>
            <w:shd w:val="clear" w:color="auto" w:fill="FFFFCC"/>
            <w:tcMar>
              <w:top w:w="0" w:type="dxa"/>
              <w:left w:w="0" w:type="dxa"/>
              <w:bottom w:w="0" w:type="dxa"/>
              <w:right w:w="0" w:type="dxa"/>
            </w:tcMar>
          </w:tcPr>
          <w:p w14:paraId="426316E1" w14:textId="77777777" w:rsidR="00F41E9C" w:rsidRDefault="00F41E9C" w:rsidP="00E0454E">
            <w:pPr>
              <w:spacing w:before="100" w:after="100"/>
              <w:ind w:left="100" w:right="100"/>
              <w:rPr>
                <w:ins w:id="348"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6E7181CA" w14:textId="77777777" w:rsidR="00F41E9C" w:rsidRDefault="00F41E9C" w:rsidP="00E0454E">
            <w:pPr>
              <w:spacing w:before="100" w:after="100"/>
              <w:ind w:left="100" w:right="100"/>
              <w:jc w:val="center"/>
              <w:rPr>
                <w:ins w:id="349" w:author="Andrew Mertens" w:date="2022-12-14T02:24:00Z"/>
              </w:rPr>
            </w:pPr>
          </w:p>
        </w:tc>
      </w:tr>
      <w:tr w:rsidR="00F41E9C" w14:paraId="57CDE004" w14:textId="77777777" w:rsidTr="00E0454E">
        <w:trPr>
          <w:cantSplit/>
          <w:jc w:val="center"/>
          <w:ins w:id="350"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24CE7059" w14:textId="77777777" w:rsidR="00F41E9C" w:rsidRDefault="00F41E9C" w:rsidP="00E0454E">
            <w:pPr>
              <w:spacing w:before="100" w:after="100"/>
              <w:ind w:left="100" w:right="100"/>
              <w:rPr>
                <w:ins w:id="351" w:author="Andrew Mertens" w:date="2022-12-14T02:24:00Z"/>
              </w:rPr>
            </w:pPr>
            <w:ins w:id="352" w:author="Andrew Mertens" w:date="2022-12-14T02:24:00Z">
              <w:r>
                <w:rPr>
                  <w:rFonts w:ascii="DejaVu Sans" w:eastAsia="DejaVu Sans" w:hAnsi="DejaVu Sans" w:cs="DejaVu Sans"/>
                  <w:b/>
                  <w:color w:val="000000"/>
                  <w:sz w:val="18"/>
                  <w:szCs w:val="18"/>
                </w:rPr>
                <w:t>Eligibility criteria</w:t>
              </w:r>
            </w:ins>
          </w:p>
        </w:tc>
        <w:tc>
          <w:tcPr>
            <w:tcW w:w="0" w:type="auto"/>
            <w:shd w:val="clear" w:color="auto" w:fill="FFFFFF"/>
            <w:tcMar>
              <w:top w:w="0" w:type="dxa"/>
              <w:left w:w="0" w:type="dxa"/>
              <w:bottom w:w="0" w:type="dxa"/>
              <w:right w:w="0" w:type="dxa"/>
            </w:tcMar>
          </w:tcPr>
          <w:p w14:paraId="1EB8C3ED" w14:textId="77777777" w:rsidR="00F41E9C" w:rsidRDefault="00F41E9C" w:rsidP="00E0454E">
            <w:pPr>
              <w:spacing w:before="100" w:after="100"/>
              <w:ind w:left="100" w:right="100"/>
              <w:jc w:val="center"/>
              <w:rPr>
                <w:ins w:id="353" w:author="Andrew Mertens" w:date="2022-12-14T02:24:00Z"/>
              </w:rPr>
            </w:pPr>
            <w:ins w:id="354" w:author="Andrew Mertens" w:date="2022-12-14T02:24:00Z">
              <w:r>
                <w:rPr>
                  <w:rFonts w:ascii="DejaVu Sans" w:eastAsia="DejaVu Sans" w:hAnsi="DejaVu Sans" w:cs="DejaVu Sans"/>
                  <w:color w:val="000000"/>
                  <w:sz w:val="18"/>
                  <w:szCs w:val="18"/>
                </w:rPr>
                <w:t>5</w:t>
              </w:r>
            </w:ins>
          </w:p>
        </w:tc>
        <w:tc>
          <w:tcPr>
            <w:tcW w:w="0" w:type="auto"/>
            <w:shd w:val="clear" w:color="auto" w:fill="FFFFFF"/>
            <w:tcMar>
              <w:top w:w="0" w:type="dxa"/>
              <w:left w:w="0" w:type="dxa"/>
              <w:bottom w:w="0" w:type="dxa"/>
              <w:right w:w="0" w:type="dxa"/>
            </w:tcMar>
          </w:tcPr>
          <w:p w14:paraId="31411A6A" w14:textId="77777777" w:rsidR="00F41E9C" w:rsidRDefault="00F41E9C" w:rsidP="00E0454E">
            <w:pPr>
              <w:spacing w:before="100" w:after="100"/>
              <w:ind w:left="100" w:right="100"/>
              <w:rPr>
                <w:ins w:id="355" w:author="Andrew Mertens" w:date="2022-12-14T02:24:00Z"/>
              </w:rPr>
            </w:pPr>
            <w:ins w:id="356" w:author="Andrew Mertens" w:date="2022-12-14T02:24:00Z">
              <w:r>
                <w:rPr>
                  <w:rFonts w:ascii="DejaVu Sans" w:eastAsia="DejaVu Sans" w:hAnsi="DejaVu Sans" w:cs="DejaVu Sans"/>
                  <w:color w:val="000000"/>
                  <w:sz w:val="18"/>
                  <w:szCs w:val="18"/>
                </w:rPr>
                <w:t>Specify the inclusion and exclusion criteria for the review and how studies were grouped for the syntheses.</w:t>
              </w:r>
            </w:ins>
          </w:p>
        </w:tc>
        <w:tc>
          <w:tcPr>
            <w:tcW w:w="0" w:type="auto"/>
            <w:tcBorders>
              <w:right w:val="single" w:sz="8" w:space="0" w:color="000000"/>
            </w:tcBorders>
            <w:shd w:val="clear" w:color="auto" w:fill="FFFFFF"/>
            <w:tcMar>
              <w:top w:w="0" w:type="dxa"/>
              <w:left w:w="0" w:type="dxa"/>
              <w:bottom w:w="0" w:type="dxa"/>
              <w:right w:w="0" w:type="dxa"/>
            </w:tcMar>
          </w:tcPr>
          <w:p w14:paraId="299F1AA4" w14:textId="77777777" w:rsidR="00F41E9C" w:rsidRDefault="00F41E9C" w:rsidP="00E0454E">
            <w:pPr>
              <w:spacing w:before="100" w:after="100"/>
              <w:ind w:left="100" w:right="100"/>
              <w:jc w:val="center"/>
              <w:rPr>
                <w:ins w:id="357" w:author="Andrew Mertens" w:date="2022-12-14T02:24:00Z"/>
              </w:rPr>
            </w:pPr>
            <w:ins w:id="358" w:author="Andrew Mertens" w:date="2022-12-14T02:24:00Z">
              <w:r>
                <w:rPr>
                  <w:rFonts w:ascii="DejaVu Sans" w:eastAsia="DejaVu Sans" w:hAnsi="DejaVu Sans" w:cs="DejaVu Sans"/>
                  <w:color w:val="000000"/>
                  <w:sz w:val="18"/>
                  <w:szCs w:val="18"/>
                </w:rPr>
                <w:t>Methods, paragraph 1</w:t>
              </w:r>
            </w:ins>
          </w:p>
        </w:tc>
      </w:tr>
      <w:tr w:rsidR="00F41E9C" w14:paraId="1FF27651" w14:textId="77777777" w:rsidTr="00E0454E">
        <w:trPr>
          <w:cantSplit/>
          <w:jc w:val="center"/>
          <w:ins w:id="359"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017DC83" w14:textId="77777777" w:rsidR="00F41E9C" w:rsidRDefault="00F41E9C" w:rsidP="00E0454E">
            <w:pPr>
              <w:spacing w:before="100" w:after="100"/>
              <w:ind w:left="100" w:right="100"/>
              <w:rPr>
                <w:ins w:id="360" w:author="Andrew Mertens" w:date="2022-12-14T02:24:00Z"/>
              </w:rPr>
            </w:pPr>
            <w:ins w:id="361" w:author="Andrew Mertens" w:date="2022-12-14T02:24:00Z">
              <w:r>
                <w:rPr>
                  <w:rFonts w:ascii="DejaVu Sans" w:eastAsia="DejaVu Sans" w:hAnsi="DejaVu Sans" w:cs="DejaVu Sans"/>
                  <w:b/>
                  <w:color w:val="000000"/>
                  <w:sz w:val="18"/>
                  <w:szCs w:val="18"/>
                </w:rPr>
                <w:t>Information sources</w:t>
              </w:r>
            </w:ins>
          </w:p>
        </w:tc>
        <w:tc>
          <w:tcPr>
            <w:tcW w:w="0" w:type="auto"/>
            <w:shd w:val="clear" w:color="auto" w:fill="FFFFFF"/>
            <w:tcMar>
              <w:top w:w="0" w:type="dxa"/>
              <w:left w:w="0" w:type="dxa"/>
              <w:bottom w:w="0" w:type="dxa"/>
              <w:right w:w="0" w:type="dxa"/>
            </w:tcMar>
          </w:tcPr>
          <w:p w14:paraId="7E734602" w14:textId="77777777" w:rsidR="00F41E9C" w:rsidRDefault="00F41E9C" w:rsidP="00E0454E">
            <w:pPr>
              <w:spacing w:before="100" w:after="100"/>
              <w:ind w:left="100" w:right="100"/>
              <w:jc w:val="center"/>
              <w:rPr>
                <w:ins w:id="362" w:author="Andrew Mertens" w:date="2022-12-14T02:24:00Z"/>
              </w:rPr>
            </w:pPr>
            <w:ins w:id="363" w:author="Andrew Mertens" w:date="2022-12-14T02:24:00Z">
              <w:r>
                <w:rPr>
                  <w:rFonts w:ascii="DejaVu Sans" w:eastAsia="DejaVu Sans" w:hAnsi="DejaVu Sans" w:cs="DejaVu Sans"/>
                  <w:color w:val="000000"/>
                  <w:sz w:val="18"/>
                  <w:szCs w:val="18"/>
                </w:rPr>
                <w:t>6</w:t>
              </w:r>
            </w:ins>
          </w:p>
        </w:tc>
        <w:tc>
          <w:tcPr>
            <w:tcW w:w="0" w:type="auto"/>
            <w:shd w:val="clear" w:color="auto" w:fill="FFFFFF"/>
            <w:tcMar>
              <w:top w:w="0" w:type="dxa"/>
              <w:left w:w="0" w:type="dxa"/>
              <w:bottom w:w="0" w:type="dxa"/>
              <w:right w:w="0" w:type="dxa"/>
            </w:tcMar>
          </w:tcPr>
          <w:p w14:paraId="2751B250" w14:textId="77777777" w:rsidR="00F41E9C" w:rsidRDefault="00F41E9C" w:rsidP="00E0454E">
            <w:pPr>
              <w:spacing w:before="100" w:after="100"/>
              <w:ind w:left="100" w:right="100"/>
              <w:rPr>
                <w:ins w:id="364" w:author="Andrew Mertens" w:date="2022-12-14T02:24:00Z"/>
              </w:rPr>
            </w:pPr>
            <w:ins w:id="365" w:author="Andrew Mertens" w:date="2022-12-14T02:24:00Z">
              <w:r>
                <w:rPr>
                  <w:rFonts w:ascii="DejaVu Sans" w:eastAsia="DejaVu Sans" w:hAnsi="DejaVu Sans" w:cs="DejaVu Sans"/>
                  <w:color w:val="000000"/>
                  <w:sz w:val="18"/>
                  <w:szCs w:val="18"/>
                </w:rPr>
                <w:t xml:space="preserve">Specify all databases, registers, websites, </w:t>
              </w:r>
              <w:proofErr w:type="spellStart"/>
              <w:r>
                <w:rPr>
                  <w:rFonts w:ascii="DejaVu Sans" w:eastAsia="DejaVu Sans" w:hAnsi="DejaVu Sans" w:cs="DejaVu Sans"/>
                  <w:color w:val="000000"/>
                  <w:sz w:val="18"/>
                  <w:szCs w:val="18"/>
                </w:rPr>
                <w:t>organisations</w:t>
              </w:r>
              <w:proofErr w:type="spellEnd"/>
              <w:r>
                <w:rPr>
                  <w:rFonts w:ascii="DejaVu Sans" w:eastAsia="DejaVu Sans" w:hAnsi="DejaVu Sans" w:cs="DejaVu Sans"/>
                  <w:color w:val="000000"/>
                  <w:sz w:val="18"/>
                  <w:szCs w:val="18"/>
                </w:rPr>
                <w:t>, reference lists and other sources searched or consulted to identify studies. Specify the date when each source was last searched or consulted.</w:t>
              </w:r>
            </w:ins>
          </w:p>
        </w:tc>
        <w:tc>
          <w:tcPr>
            <w:tcW w:w="0" w:type="auto"/>
            <w:tcBorders>
              <w:right w:val="single" w:sz="8" w:space="0" w:color="000000"/>
            </w:tcBorders>
            <w:shd w:val="clear" w:color="auto" w:fill="FFFFFF"/>
            <w:tcMar>
              <w:top w:w="0" w:type="dxa"/>
              <w:left w:w="0" w:type="dxa"/>
              <w:bottom w:w="0" w:type="dxa"/>
              <w:right w:w="0" w:type="dxa"/>
            </w:tcMar>
          </w:tcPr>
          <w:p w14:paraId="04327D02" w14:textId="77777777" w:rsidR="00F41E9C" w:rsidRDefault="00F41E9C" w:rsidP="00E0454E">
            <w:pPr>
              <w:spacing w:before="100" w:after="100"/>
              <w:ind w:left="100" w:right="100"/>
              <w:jc w:val="center"/>
              <w:rPr>
                <w:ins w:id="366" w:author="Andrew Mertens" w:date="2022-12-14T02:24:00Z"/>
              </w:rPr>
            </w:pPr>
            <w:ins w:id="367" w:author="Andrew Mertens" w:date="2022-12-14T02:24:00Z">
              <w:r>
                <w:rPr>
                  <w:rFonts w:ascii="DejaVu Sans" w:eastAsia="DejaVu Sans" w:hAnsi="DejaVu Sans" w:cs="DejaVu Sans"/>
                  <w:color w:val="000000"/>
                  <w:sz w:val="18"/>
                  <w:szCs w:val="18"/>
                </w:rPr>
                <w:t>Methods, paragraph 1</w:t>
              </w:r>
            </w:ins>
          </w:p>
        </w:tc>
      </w:tr>
      <w:tr w:rsidR="00F41E9C" w14:paraId="294946C6" w14:textId="77777777" w:rsidTr="00E0454E">
        <w:trPr>
          <w:cantSplit/>
          <w:jc w:val="center"/>
          <w:ins w:id="368"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33B1CAEE" w14:textId="77777777" w:rsidR="00F41E9C" w:rsidRDefault="00F41E9C" w:rsidP="00E0454E">
            <w:pPr>
              <w:spacing w:before="100" w:after="100"/>
              <w:ind w:left="100" w:right="100"/>
              <w:rPr>
                <w:ins w:id="369" w:author="Andrew Mertens" w:date="2022-12-14T02:24:00Z"/>
              </w:rPr>
            </w:pPr>
            <w:ins w:id="370" w:author="Andrew Mertens" w:date="2022-12-14T02:24:00Z">
              <w:r>
                <w:rPr>
                  <w:rFonts w:ascii="DejaVu Sans" w:eastAsia="DejaVu Sans" w:hAnsi="DejaVu Sans" w:cs="DejaVu Sans"/>
                  <w:b/>
                  <w:color w:val="000000"/>
                  <w:sz w:val="18"/>
                  <w:szCs w:val="18"/>
                </w:rPr>
                <w:t>Search strategy</w:t>
              </w:r>
            </w:ins>
          </w:p>
        </w:tc>
        <w:tc>
          <w:tcPr>
            <w:tcW w:w="0" w:type="auto"/>
            <w:shd w:val="clear" w:color="auto" w:fill="FFFFFF"/>
            <w:tcMar>
              <w:top w:w="0" w:type="dxa"/>
              <w:left w:w="0" w:type="dxa"/>
              <w:bottom w:w="0" w:type="dxa"/>
              <w:right w:w="0" w:type="dxa"/>
            </w:tcMar>
          </w:tcPr>
          <w:p w14:paraId="46C2ED91" w14:textId="77777777" w:rsidR="00F41E9C" w:rsidRDefault="00F41E9C" w:rsidP="00E0454E">
            <w:pPr>
              <w:spacing w:before="100" w:after="100"/>
              <w:ind w:left="100" w:right="100"/>
              <w:jc w:val="center"/>
              <w:rPr>
                <w:ins w:id="371" w:author="Andrew Mertens" w:date="2022-12-14T02:24:00Z"/>
              </w:rPr>
            </w:pPr>
            <w:ins w:id="372" w:author="Andrew Mertens" w:date="2022-12-14T02:24:00Z">
              <w:r>
                <w:rPr>
                  <w:rFonts w:ascii="DejaVu Sans" w:eastAsia="DejaVu Sans" w:hAnsi="DejaVu Sans" w:cs="DejaVu Sans"/>
                  <w:color w:val="000000"/>
                  <w:sz w:val="18"/>
                  <w:szCs w:val="18"/>
                </w:rPr>
                <w:t>7</w:t>
              </w:r>
            </w:ins>
          </w:p>
        </w:tc>
        <w:tc>
          <w:tcPr>
            <w:tcW w:w="0" w:type="auto"/>
            <w:shd w:val="clear" w:color="auto" w:fill="FFFFFF"/>
            <w:tcMar>
              <w:top w:w="0" w:type="dxa"/>
              <w:left w:w="0" w:type="dxa"/>
              <w:bottom w:w="0" w:type="dxa"/>
              <w:right w:w="0" w:type="dxa"/>
            </w:tcMar>
          </w:tcPr>
          <w:p w14:paraId="3F20BD1A" w14:textId="77777777" w:rsidR="00F41E9C" w:rsidRDefault="00F41E9C" w:rsidP="00E0454E">
            <w:pPr>
              <w:spacing w:before="100" w:after="100"/>
              <w:ind w:left="100" w:right="100"/>
              <w:rPr>
                <w:ins w:id="373" w:author="Andrew Mertens" w:date="2022-12-14T02:24:00Z"/>
              </w:rPr>
            </w:pPr>
            <w:ins w:id="374" w:author="Andrew Mertens" w:date="2022-12-14T02:24:00Z">
              <w:r>
                <w:rPr>
                  <w:rFonts w:ascii="DejaVu Sans" w:eastAsia="DejaVu Sans" w:hAnsi="DejaVu Sans" w:cs="DejaVu Sans"/>
                  <w:color w:val="000000"/>
                  <w:sz w:val="18"/>
                  <w:szCs w:val="18"/>
                </w:rPr>
                <w:t xml:space="preserve">Present the full search strategies for all databases, </w:t>
              </w:r>
              <w:proofErr w:type="gramStart"/>
              <w:r>
                <w:rPr>
                  <w:rFonts w:ascii="DejaVu Sans" w:eastAsia="DejaVu Sans" w:hAnsi="DejaVu Sans" w:cs="DejaVu Sans"/>
                  <w:color w:val="000000"/>
                  <w:sz w:val="18"/>
                  <w:szCs w:val="18"/>
                </w:rPr>
                <w:t>registers</w:t>
              </w:r>
              <w:proofErr w:type="gramEnd"/>
              <w:r>
                <w:rPr>
                  <w:rFonts w:ascii="DejaVu Sans" w:eastAsia="DejaVu Sans" w:hAnsi="DejaVu Sans" w:cs="DejaVu Sans"/>
                  <w:color w:val="000000"/>
                  <w:sz w:val="18"/>
                  <w:szCs w:val="18"/>
                </w:rPr>
                <w:t xml:space="preserve"> and websites, including any filters and limits used.</w:t>
              </w:r>
            </w:ins>
          </w:p>
        </w:tc>
        <w:tc>
          <w:tcPr>
            <w:tcW w:w="0" w:type="auto"/>
            <w:tcBorders>
              <w:right w:val="single" w:sz="8" w:space="0" w:color="000000"/>
            </w:tcBorders>
            <w:shd w:val="clear" w:color="auto" w:fill="FFFFFF"/>
            <w:tcMar>
              <w:top w:w="0" w:type="dxa"/>
              <w:left w:w="0" w:type="dxa"/>
              <w:bottom w:w="0" w:type="dxa"/>
              <w:right w:w="0" w:type="dxa"/>
            </w:tcMar>
          </w:tcPr>
          <w:p w14:paraId="660357B9" w14:textId="77777777" w:rsidR="00F41E9C" w:rsidRDefault="00F41E9C" w:rsidP="00E0454E">
            <w:pPr>
              <w:spacing w:before="100" w:after="100"/>
              <w:ind w:left="100" w:right="100"/>
              <w:jc w:val="center"/>
              <w:rPr>
                <w:ins w:id="375" w:author="Andrew Mertens" w:date="2022-12-14T02:24:00Z"/>
              </w:rPr>
            </w:pPr>
            <w:ins w:id="376" w:author="Andrew Mertens" w:date="2022-12-14T02:24:00Z">
              <w:r>
                <w:rPr>
                  <w:rFonts w:ascii="DejaVu Sans" w:eastAsia="DejaVu Sans" w:hAnsi="DejaVu Sans" w:cs="DejaVu Sans"/>
                  <w:color w:val="000000"/>
                  <w:sz w:val="18"/>
                  <w:szCs w:val="18"/>
                </w:rPr>
                <w:t>Methods, paragraph 1, citing related article.</w:t>
              </w:r>
            </w:ins>
          </w:p>
        </w:tc>
      </w:tr>
      <w:tr w:rsidR="00F41E9C" w14:paraId="6E2D0F21" w14:textId="77777777" w:rsidTr="00E0454E">
        <w:trPr>
          <w:cantSplit/>
          <w:jc w:val="center"/>
          <w:ins w:id="377"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B2CE95A" w14:textId="77777777" w:rsidR="00F41E9C" w:rsidRDefault="00F41E9C" w:rsidP="00E0454E">
            <w:pPr>
              <w:spacing w:before="100" w:after="100"/>
              <w:ind w:left="100" w:right="100"/>
              <w:rPr>
                <w:ins w:id="378" w:author="Andrew Mertens" w:date="2022-12-14T02:24:00Z"/>
              </w:rPr>
            </w:pPr>
            <w:ins w:id="379" w:author="Andrew Mertens" w:date="2022-12-14T02:24:00Z">
              <w:r>
                <w:rPr>
                  <w:rFonts w:ascii="DejaVu Sans" w:eastAsia="DejaVu Sans" w:hAnsi="DejaVu Sans" w:cs="DejaVu Sans"/>
                  <w:b/>
                  <w:color w:val="000000"/>
                  <w:sz w:val="18"/>
                  <w:szCs w:val="18"/>
                </w:rPr>
                <w:t>Selection process</w:t>
              </w:r>
            </w:ins>
          </w:p>
        </w:tc>
        <w:tc>
          <w:tcPr>
            <w:tcW w:w="0" w:type="auto"/>
            <w:shd w:val="clear" w:color="auto" w:fill="FFFFFF"/>
            <w:tcMar>
              <w:top w:w="0" w:type="dxa"/>
              <w:left w:w="0" w:type="dxa"/>
              <w:bottom w:w="0" w:type="dxa"/>
              <w:right w:w="0" w:type="dxa"/>
            </w:tcMar>
          </w:tcPr>
          <w:p w14:paraId="05011038" w14:textId="77777777" w:rsidR="00F41E9C" w:rsidRDefault="00F41E9C" w:rsidP="00E0454E">
            <w:pPr>
              <w:spacing w:before="100" w:after="100"/>
              <w:ind w:left="100" w:right="100"/>
              <w:jc w:val="center"/>
              <w:rPr>
                <w:ins w:id="380" w:author="Andrew Mertens" w:date="2022-12-14T02:24:00Z"/>
              </w:rPr>
            </w:pPr>
            <w:ins w:id="381" w:author="Andrew Mertens" w:date="2022-12-14T02:24:00Z">
              <w:r>
                <w:rPr>
                  <w:rFonts w:ascii="DejaVu Sans" w:eastAsia="DejaVu Sans" w:hAnsi="DejaVu Sans" w:cs="DejaVu Sans"/>
                  <w:color w:val="000000"/>
                  <w:sz w:val="18"/>
                  <w:szCs w:val="18"/>
                </w:rPr>
                <w:t>8</w:t>
              </w:r>
            </w:ins>
          </w:p>
        </w:tc>
        <w:tc>
          <w:tcPr>
            <w:tcW w:w="0" w:type="auto"/>
            <w:shd w:val="clear" w:color="auto" w:fill="FFFFFF"/>
            <w:tcMar>
              <w:top w:w="0" w:type="dxa"/>
              <w:left w:w="0" w:type="dxa"/>
              <w:bottom w:w="0" w:type="dxa"/>
              <w:right w:w="0" w:type="dxa"/>
            </w:tcMar>
          </w:tcPr>
          <w:p w14:paraId="14D7E4D3" w14:textId="77777777" w:rsidR="00F41E9C" w:rsidRDefault="00F41E9C" w:rsidP="00E0454E">
            <w:pPr>
              <w:spacing w:before="100" w:after="100"/>
              <w:ind w:left="100" w:right="100"/>
              <w:rPr>
                <w:ins w:id="382" w:author="Andrew Mertens" w:date="2022-12-14T02:24:00Z"/>
              </w:rPr>
            </w:pPr>
            <w:ins w:id="383" w:author="Andrew Mertens" w:date="2022-12-14T02:24:00Z">
              <w:r>
                <w:rPr>
                  <w:rFonts w:ascii="DejaVu Sans" w:eastAsia="DejaVu Sans" w:hAnsi="DejaVu Sans" w:cs="DejaVu Sans"/>
                  <w:color w:val="000000"/>
                  <w:sz w:val="18"/>
                  <w:szCs w:val="18"/>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ins>
          </w:p>
        </w:tc>
        <w:tc>
          <w:tcPr>
            <w:tcW w:w="0" w:type="auto"/>
            <w:tcBorders>
              <w:right w:val="single" w:sz="8" w:space="0" w:color="000000"/>
            </w:tcBorders>
            <w:shd w:val="clear" w:color="auto" w:fill="FFFFFF"/>
            <w:tcMar>
              <w:top w:w="0" w:type="dxa"/>
              <w:left w:w="0" w:type="dxa"/>
              <w:bottom w:w="0" w:type="dxa"/>
              <w:right w:w="0" w:type="dxa"/>
            </w:tcMar>
          </w:tcPr>
          <w:p w14:paraId="39723A22" w14:textId="77777777" w:rsidR="00F41E9C" w:rsidRDefault="00F41E9C" w:rsidP="00E0454E">
            <w:pPr>
              <w:spacing w:before="100" w:after="100"/>
              <w:ind w:left="100" w:right="100"/>
              <w:jc w:val="center"/>
              <w:rPr>
                <w:ins w:id="384" w:author="Andrew Mertens" w:date="2022-12-14T02:24:00Z"/>
              </w:rPr>
            </w:pPr>
            <w:ins w:id="385" w:author="Andrew Mertens" w:date="2022-12-14T02:24:00Z">
              <w:r>
                <w:rPr>
                  <w:rFonts w:ascii="DejaVu Sans" w:eastAsia="DejaVu Sans" w:hAnsi="DejaVu Sans" w:cs="DejaVu Sans"/>
                  <w:color w:val="000000"/>
                  <w:sz w:val="18"/>
                  <w:szCs w:val="18"/>
                </w:rPr>
                <w:t>Methods, paragraph 1, citing related article.</w:t>
              </w:r>
            </w:ins>
          </w:p>
        </w:tc>
      </w:tr>
      <w:tr w:rsidR="00F41E9C" w14:paraId="00BCFAB6" w14:textId="77777777" w:rsidTr="00E0454E">
        <w:trPr>
          <w:cantSplit/>
          <w:jc w:val="center"/>
          <w:ins w:id="386"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1AA4A97" w14:textId="77777777" w:rsidR="00F41E9C" w:rsidRDefault="00F41E9C" w:rsidP="00E0454E">
            <w:pPr>
              <w:spacing w:before="100" w:after="100"/>
              <w:ind w:left="100" w:right="100"/>
              <w:rPr>
                <w:ins w:id="387" w:author="Andrew Mertens" w:date="2022-12-14T02:24:00Z"/>
              </w:rPr>
            </w:pPr>
            <w:ins w:id="388" w:author="Andrew Mertens" w:date="2022-12-14T02:24:00Z">
              <w:r>
                <w:rPr>
                  <w:rFonts w:ascii="DejaVu Sans" w:eastAsia="DejaVu Sans" w:hAnsi="DejaVu Sans" w:cs="DejaVu Sans"/>
                  <w:b/>
                  <w:color w:val="000000"/>
                  <w:sz w:val="18"/>
                  <w:szCs w:val="18"/>
                </w:rPr>
                <w:t>Data collection process</w:t>
              </w:r>
            </w:ins>
          </w:p>
        </w:tc>
        <w:tc>
          <w:tcPr>
            <w:tcW w:w="0" w:type="auto"/>
            <w:shd w:val="clear" w:color="auto" w:fill="FFFFFF"/>
            <w:tcMar>
              <w:top w:w="0" w:type="dxa"/>
              <w:left w:w="0" w:type="dxa"/>
              <w:bottom w:w="0" w:type="dxa"/>
              <w:right w:w="0" w:type="dxa"/>
            </w:tcMar>
          </w:tcPr>
          <w:p w14:paraId="0CFC6863" w14:textId="77777777" w:rsidR="00F41E9C" w:rsidRDefault="00F41E9C" w:rsidP="00E0454E">
            <w:pPr>
              <w:spacing w:before="100" w:after="100"/>
              <w:ind w:left="100" w:right="100"/>
              <w:jc w:val="center"/>
              <w:rPr>
                <w:ins w:id="389" w:author="Andrew Mertens" w:date="2022-12-14T02:24:00Z"/>
              </w:rPr>
            </w:pPr>
            <w:ins w:id="390" w:author="Andrew Mertens" w:date="2022-12-14T02:24:00Z">
              <w:r>
                <w:rPr>
                  <w:rFonts w:ascii="DejaVu Sans" w:eastAsia="DejaVu Sans" w:hAnsi="DejaVu Sans" w:cs="DejaVu Sans"/>
                  <w:color w:val="000000"/>
                  <w:sz w:val="18"/>
                  <w:szCs w:val="18"/>
                </w:rPr>
                <w:t>9</w:t>
              </w:r>
            </w:ins>
          </w:p>
        </w:tc>
        <w:tc>
          <w:tcPr>
            <w:tcW w:w="0" w:type="auto"/>
            <w:shd w:val="clear" w:color="auto" w:fill="FFFFFF"/>
            <w:tcMar>
              <w:top w:w="0" w:type="dxa"/>
              <w:left w:w="0" w:type="dxa"/>
              <w:bottom w:w="0" w:type="dxa"/>
              <w:right w:w="0" w:type="dxa"/>
            </w:tcMar>
          </w:tcPr>
          <w:p w14:paraId="4A3D5629" w14:textId="77777777" w:rsidR="00F41E9C" w:rsidRDefault="00F41E9C" w:rsidP="00E0454E">
            <w:pPr>
              <w:spacing w:before="100" w:after="100"/>
              <w:ind w:left="100" w:right="100"/>
              <w:rPr>
                <w:ins w:id="391" w:author="Andrew Mertens" w:date="2022-12-14T02:24:00Z"/>
              </w:rPr>
            </w:pPr>
            <w:ins w:id="392" w:author="Andrew Mertens" w:date="2022-12-14T02:24:00Z">
              <w:r>
                <w:rPr>
                  <w:rFonts w:ascii="DejaVu Sans" w:eastAsia="DejaVu Sans" w:hAnsi="DejaVu Sans" w:cs="DejaVu Sans"/>
                  <w:color w:val="000000"/>
                  <w:sz w:val="18"/>
                  <w:szCs w:val="18"/>
                </w:rPr>
                <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
              </w:r>
            </w:ins>
          </w:p>
        </w:tc>
        <w:tc>
          <w:tcPr>
            <w:tcW w:w="0" w:type="auto"/>
            <w:tcBorders>
              <w:right w:val="single" w:sz="8" w:space="0" w:color="000000"/>
            </w:tcBorders>
            <w:shd w:val="clear" w:color="auto" w:fill="FFFFFF"/>
            <w:tcMar>
              <w:top w:w="0" w:type="dxa"/>
              <w:left w:w="0" w:type="dxa"/>
              <w:bottom w:w="0" w:type="dxa"/>
              <w:right w:w="0" w:type="dxa"/>
            </w:tcMar>
          </w:tcPr>
          <w:p w14:paraId="2E1F4594" w14:textId="77777777" w:rsidR="00F41E9C" w:rsidRDefault="00F41E9C" w:rsidP="00E0454E">
            <w:pPr>
              <w:spacing w:before="100" w:after="100"/>
              <w:ind w:left="100" w:right="100"/>
              <w:jc w:val="center"/>
              <w:rPr>
                <w:ins w:id="393" w:author="Andrew Mertens" w:date="2022-12-14T02:24:00Z"/>
              </w:rPr>
            </w:pPr>
            <w:ins w:id="394" w:author="Andrew Mertens" w:date="2022-12-14T02:24:00Z">
              <w:r>
                <w:rPr>
                  <w:rFonts w:ascii="DejaVu Sans" w:eastAsia="DejaVu Sans" w:hAnsi="DejaVu Sans" w:cs="DejaVu Sans"/>
                  <w:color w:val="000000"/>
                  <w:sz w:val="18"/>
                  <w:szCs w:val="18"/>
                </w:rPr>
                <w:t>Methods, paragraph 1, citing related article.</w:t>
              </w:r>
            </w:ins>
          </w:p>
        </w:tc>
      </w:tr>
      <w:tr w:rsidR="00F41E9C" w14:paraId="7DD0FC24" w14:textId="77777777" w:rsidTr="00E0454E">
        <w:trPr>
          <w:cantSplit/>
          <w:jc w:val="center"/>
          <w:ins w:id="395"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6CEAD794" w14:textId="77777777" w:rsidR="00F41E9C" w:rsidRDefault="00F41E9C" w:rsidP="00E0454E">
            <w:pPr>
              <w:spacing w:before="100" w:after="100"/>
              <w:ind w:left="100" w:right="100"/>
              <w:rPr>
                <w:ins w:id="396" w:author="Andrew Mertens" w:date="2022-12-14T02:24:00Z"/>
              </w:rPr>
            </w:pPr>
            <w:ins w:id="397" w:author="Andrew Mertens" w:date="2022-12-14T02:24:00Z">
              <w:r>
                <w:rPr>
                  <w:rFonts w:ascii="DejaVu Sans" w:eastAsia="DejaVu Sans" w:hAnsi="DejaVu Sans" w:cs="DejaVu Sans"/>
                  <w:b/>
                  <w:color w:val="000000"/>
                  <w:sz w:val="18"/>
                  <w:szCs w:val="18"/>
                </w:rPr>
                <w:lastRenderedPageBreak/>
                <w:t>Data items</w:t>
              </w:r>
            </w:ins>
          </w:p>
        </w:tc>
        <w:tc>
          <w:tcPr>
            <w:tcW w:w="0" w:type="auto"/>
            <w:shd w:val="clear" w:color="auto" w:fill="FFFFFF"/>
            <w:tcMar>
              <w:top w:w="0" w:type="dxa"/>
              <w:left w:w="0" w:type="dxa"/>
              <w:bottom w:w="0" w:type="dxa"/>
              <w:right w:w="0" w:type="dxa"/>
            </w:tcMar>
          </w:tcPr>
          <w:p w14:paraId="085D4334" w14:textId="77777777" w:rsidR="00F41E9C" w:rsidRDefault="00F41E9C" w:rsidP="00E0454E">
            <w:pPr>
              <w:spacing w:before="100" w:after="100"/>
              <w:ind w:left="100" w:right="100"/>
              <w:jc w:val="center"/>
              <w:rPr>
                <w:ins w:id="398" w:author="Andrew Mertens" w:date="2022-12-14T02:24:00Z"/>
              </w:rPr>
            </w:pPr>
            <w:ins w:id="399" w:author="Andrew Mertens" w:date="2022-12-14T02:24:00Z">
              <w:r>
                <w:rPr>
                  <w:rFonts w:ascii="DejaVu Sans" w:eastAsia="DejaVu Sans" w:hAnsi="DejaVu Sans" w:cs="DejaVu Sans"/>
                  <w:color w:val="000000"/>
                  <w:sz w:val="18"/>
                  <w:szCs w:val="18"/>
                </w:rPr>
                <w:t>10a</w:t>
              </w:r>
            </w:ins>
          </w:p>
        </w:tc>
        <w:tc>
          <w:tcPr>
            <w:tcW w:w="0" w:type="auto"/>
            <w:shd w:val="clear" w:color="auto" w:fill="FFFFFF"/>
            <w:tcMar>
              <w:top w:w="0" w:type="dxa"/>
              <w:left w:w="0" w:type="dxa"/>
              <w:bottom w:w="0" w:type="dxa"/>
              <w:right w:w="0" w:type="dxa"/>
            </w:tcMar>
          </w:tcPr>
          <w:p w14:paraId="7CE7D942" w14:textId="77777777" w:rsidR="00F41E9C" w:rsidRDefault="00F41E9C" w:rsidP="00E0454E">
            <w:pPr>
              <w:spacing w:before="100" w:after="100"/>
              <w:ind w:left="100" w:right="100"/>
              <w:rPr>
                <w:ins w:id="400" w:author="Andrew Mertens" w:date="2022-12-14T02:24:00Z"/>
              </w:rPr>
            </w:pPr>
            <w:ins w:id="401" w:author="Andrew Mertens" w:date="2022-12-14T02:24:00Z">
              <w:r>
                <w:rPr>
                  <w:rFonts w:ascii="DejaVu Sans" w:eastAsia="DejaVu Sans" w:hAnsi="DejaVu Sans" w:cs="DejaVu Sans"/>
                  <w:color w:val="000000"/>
                  <w:sz w:val="18"/>
                  <w:szCs w:val="18"/>
                </w:rPr>
                <w:t>List and define all outcomes for which data were sought. Specify whether all results that were compatible with each outcome domain in each study were sought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for all measures, time points, analyses), and if not, the methods used to decide which results to collect.</w:t>
              </w:r>
            </w:ins>
          </w:p>
        </w:tc>
        <w:tc>
          <w:tcPr>
            <w:tcW w:w="0" w:type="auto"/>
            <w:tcBorders>
              <w:right w:val="single" w:sz="8" w:space="0" w:color="000000"/>
            </w:tcBorders>
            <w:shd w:val="clear" w:color="auto" w:fill="FFFFFF"/>
            <w:tcMar>
              <w:top w:w="0" w:type="dxa"/>
              <w:left w:w="0" w:type="dxa"/>
              <w:bottom w:w="0" w:type="dxa"/>
              <w:right w:w="0" w:type="dxa"/>
            </w:tcMar>
          </w:tcPr>
          <w:p w14:paraId="6586C218" w14:textId="77777777" w:rsidR="00F41E9C" w:rsidRDefault="00F41E9C" w:rsidP="00E0454E">
            <w:pPr>
              <w:spacing w:before="100" w:after="100"/>
              <w:ind w:left="100" w:right="100"/>
              <w:jc w:val="center"/>
              <w:rPr>
                <w:ins w:id="402" w:author="Andrew Mertens" w:date="2022-12-14T02:24:00Z"/>
              </w:rPr>
            </w:pPr>
            <w:ins w:id="403" w:author="Andrew Mertens" w:date="2022-12-14T02:24:00Z">
              <w:r>
                <w:rPr>
                  <w:rFonts w:ascii="DejaVu Sans" w:eastAsia="DejaVu Sans" w:hAnsi="DejaVu Sans" w:cs="DejaVu Sans"/>
                  <w:color w:val="000000"/>
                  <w:sz w:val="18"/>
                  <w:szCs w:val="18"/>
                </w:rPr>
                <w:t>Methods, paragraph 2</w:t>
              </w:r>
            </w:ins>
          </w:p>
        </w:tc>
      </w:tr>
      <w:tr w:rsidR="00F41E9C" w14:paraId="3760F656" w14:textId="77777777" w:rsidTr="00E0454E">
        <w:trPr>
          <w:cantSplit/>
          <w:jc w:val="center"/>
          <w:ins w:id="404"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565E0B8" w14:textId="77777777" w:rsidR="00F41E9C" w:rsidRDefault="00F41E9C" w:rsidP="00E0454E">
            <w:pPr>
              <w:spacing w:before="100" w:after="100"/>
              <w:ind w:left="100" w:right="100"/>
              <w:rPr>
                <w:ins w:id="405" w:author="Andrew Mertens" w:date="2022-12-14T02:24:00Z"/>
              </w:rPr>
            </w:pPr>
          </w:p>
        </w:tc>
        <w:tc>
          <w:tcPr>
            <w:tcW w:w="0" w:type="auto"/>
            <w:shd w:val="clear" w:color="auto" w:fill="FFFFFF"/>
            <w:tcMar>
              <w:top w:w="0" w:type="dxa"/>
              <w:left w:w="0" w:type="dxa"/>
              <w:bottom w:w="0" w:type="dxa"/>
              <w:right w:w="0" w:type="dxa"/>
            </w:tcMar>
          </w:tcPr>
          <w:p w14:paraId="406AE58F" w14:textId="77777777" w:rsidR="00F41E9C" w:rsidRDefault="00F41E9C" w:rsidP="00E0454E">
            <w:pPr>
              <w:spacing w:before="100" w:after="100"/>
              <w:ind w:left="100" w:right="100"/>
              <w:jc w:val="center"/>
              <w:rPr>
                <w:ins w:id="406" w:author="Andrew Mertens" w:date="2022-12-14T02:24:00Z"/>
              </w:rPr>
            </w:pPr>
            <w:ins w:id="407" w:author="Andrew Mertens" w:date="2022-12-14T02:24:00Z">
              <w:r>
                <w:rPr>
                  <w:rFonts w:ascii="DejaVu Sans" w:eastAsia="DejaVu Sans" w:hAnsi="DejaVu Sans" w:cs="DejaVu Sans"/>
                  <w:color w:val="000000"/>
                  <w:sz w:val="18"/>
                  <w:szCs w:val="18"/>
                </w:rPr>
                <w:t>10b</w:t>
              </w:r>
            </w:ins>
          </w:p>
        </w:tc>
        <w:tc>
          <w:tcPr>
            <w:tcW w:w="0" w:type="auto"/>
            <w:shd w:val="clear" w:color="auto" w:fill="FFFFFF"/>
            <w:tcMar>
              <w:top w:w="0" w:type="dxa"/>
              <w:left w:w="0" w:type="dxa"/>
              <w:bottom w:w="0" w:type="dxa"/>
              <w:right w:w="0" w:type="dxa"/>
            </w:tcMar>
          </w:tcPr>
          <w:p w14:paraId="5FF57C4F" w14:textId="77777777" w:rsidR="00F41E9C" w:rsidRDefault="00F41E9C" w:rsidP="00E0454E">
            <w:pPr>
              <w:spacing w:before="100" w:after="100"/>
              <w:ind w:left="100" w:right="100"/>
              <w:rPr>
                <w:ins w:id="408" w:author="Andrew Mertens" w:date="2022-12-14T02:24:00Z"/>
              </w:rPr>
            </w:pPr>
            <w:ins w:id="409" w:author="Andrew Mertens" w:date="2022-12-14T02:24:00Z">
              <w:r>
                <w:rPr>
                  <w:rFonts w:ascii="DejaVu Sans" w:eastAsia="DejaVu Sans" w:hAnsi="DejaVu Sans" w:cs="DejaVu Sans"/>
                  <w:color w:val="000000"/>
                  <w:sz w:val="18"/>
                  <w:szCs w:val="18"/>
                </w:rPr>
                <w:t>List and define all other variables for which data were sought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participant and intervention characteristics, funding sources). Describe any assumptions made about any missing or unclear information.</w:t>
              </w:r>
            </w:ins>
          </w:p>
        </w:tc>
        <w:tc>
          <w:tcPr>
            <w:tcW w:w="0" w:type="auto"/>
            <w:tcBorders>
              <w:right w:val="single" w:sz="8" w:space="0" w:color="000000"/>
            </w:tcBorders>
            <w:shd w:val="clear" w:color="auto" w:fill="FFFFFF"/>
            <w:tcMar>
              <w:top w:w="0" w:type="dxa"/>
              <w:left w:w="0" w:type="dxa"/>
              <w:bottom w:w="0" w:type="dxa"/>
              <w:right w:w="0" w:type="dxa"/>
            </w:tcMar>
          </w:tcPr>
          <w:p w14:paraId="67AEC8F9" w14:textId="77777777" w:rsidR="00F41E9C" w:rsidRDefault="00F41E9C" w:rsidP="00E0454E">
            <w:pPr>
              <w:spacing w:before="100" w:after="100"/>
              <w:ind w:left="100" w:right="100"/>
              <w:jc w:val="center"/>
              <w:rPr>
                <w:ins w:id="410" w:author="Andrew Mertens" w:date="2022-12-14T02:24:00Z"/>
              </w:rPr>
            </w:pPr>
            <w:ins w:id="411" w:author="Andrew Mertens" w:date="2022-12-14T02:24:00Z">
              <w:r>
                <w:rPr>
                  <w:rFonts w:ascii="DejaVu Sans" w:eastAsia="DejaVu Sans" w:hAnsi="DejaVu Sans" w:cs="DejaVu Sans"/>
                  <w:color w:val="000000"/>
                  <w:sz w:val="18"/>
                  <w:szCs w:val="18"/>
                </w:rPr>
                <w:t>Methods, paragraph 1, citing related article.</w:t>
              </w:r>
            </w:ins>
          </w:p>
        </w:tc>
      </w:tr>
      <w:tr w:rsidR="00F41E9C" w14:paraId="003A2B5E" w14:textId="77777777" w:rsidTr="00E0454E">
        <w:trPr>
          <w:cantSplit/>
          <w:jc w:val="center"/>
          <w:ins w:id="412"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DD72114" w14:textId="77777777" w:rsidR="00F41E9C" w:rsidRDefault="00F41E9C" w:rsidP="00E0454E">
            <w:pPr>
              <w:spacing w:before="100" w:after="100"/>
              <w:ind w:left="100" w:right="100"/>
              <w:rPr>
                <w:ins w:id="413" w:author="Andrew Mertens" w:date="2022-12-14T02:24:00Z"/>
              </w:rPr>
            </w:pPr>
            <w:ins w:id="414" w:author="Andrew Mertens" w:date="2022-12-14T02:24:00Z">
              <w:r>
                <w:rPr>
                  <w:rFonts w:ascii="DejaVu Sans" w:eastAsia="DejaVu Sans" w:hAnsi="DejaVu Sans" w:cs="DejaVu Sans"/>
                  <w:b/>
                  <w:color w:val="000000"/>
                  <w:sz w:val="18"/>
                  <w:szCs w:val="18"/>
                </w:rPr>
                <w:t>Study risk of bias assessment</w:t>
              </w:r>
            </w:ins>
          </w:p>
        </w:tc>
        <w:tc>
          <w:tcPr>
            <w:tcW w:w="0" w:type="auto"/>
            <w:shd w:val="clear" w:color="auto" w:fill="FFFFFF"/>
            <w:tcMar>
              <w:top w:w="0" w:type="dxa"/>
              <w:left w:w="0" w:type="dxa"/>
              <w:bottom w:w="0" w:type="dxa"/>
              <w:right w:w="0" w:type="dxa"/>
            </w:tcMar>
          </w:tcPr>
          <w:p w14:paraId="611CBBF4" w14:textId="77777777" w:rsidR="00F41E9C" w:rsidRDefault="00F41E9C" w:rsidP="00E0454E">
            <w:pPr>
              <w:spacing w:before="100" w:after="100"/>
              <w:ind w:left="100" w:right="100"/>
              <w:jc w:val="center"/>
              <w:rPr>
                <w:ins w:id="415" w:author="Andrew Mertens" w:date="2022-12-14T02:24:00Z"/>
              </w:rPr>
            </w:pPr>
            <w:ins w:id="416" w:author="Andrew Mertens" w:date="2022-12-14T02:24:00Z">
              <w:r>
                <w:rPr>
                  <w:rFonts w:ascii="DejaVu Sans" w:eastAsia="DejaVu Sans" w:hAnsi="DejaVu Sans" w:cs="DejaVu Sans"/>
                  <w:color w:val="000000"/>
                  <w:sz w:val="18"/>
                  <w:szCs w:val="18"/>
                </w:rPr>
                <w:t>11</w:t>
              </w:r>
            </w:ins>
          </w:p>
        </w:tc>
        <w:tc>
          <w:tcPr>
            <w:tcW w:w="0" w:type="auto"/>
            <w:shd w:val="clear" w:color="auto" w:fill="FFFFFF"/>
            <w:tcMar>
              <w:top w:w="0" w:type="dxa"/>
              <w:left w:w="0" w:type="dxa"/>
              <w:bottom w:w="0" w:type="dxa"/>
              <w:right w:w="0" w:type="dxa"/>
            </w:tcMar>
          </w:tcPr>
          <w:p w14:paraId="2663689E" w14:textId="77777777" w:rsidR="00F41E9C" w:rsidRDefault="00F41E9C" w:rsidP="00E0454E">
            <w:pPr>
              <w:spacing w:before="100" w:after="100"/>
              <w:ind w:left="100" w:right="100"/>
              <w:rPr>
                <w:ins w:id="417" w:author="Andrew Mertens" w:date="2022-12-14T02:24:00Z"/>
              </w:rPr>
            </w:pPr>
            <w:ins w:id="418" w:author="Andrew Mertens" w:date="2022-12-14T02:24:00Z">
              <w:r>
                <w:rPr>
                  <w:rFonts w:ascii="DejaVu Sans" w:eastAsia="DejaVu Sans" w:hAnsi="DejaVu Sans" w:cs="DejaVu Sans"/>
                  <w:color w:val="000000"/>
                  <w:sz w:val="18"/>
                  <w:szCs w:val="18"/>
                </w:rPr>
                <w:t xml:space="preserve">Specify the methods used to assess risk of bias in the included studies, including details of the tool(s) used, how many reviewers assessed each study and whether they worked independently, and if applicable, details of automation tools used in the process. </w:t>
              </w:r>
            </w:ins>
          </w:p>
        </w:tc>
        <w:tc>
          <w:tcPr>
            <w:tcW w:w="0" w:type="auto"/>
            <w:tcBorders>
              <w:right w:val="single" w:sz="8" w:space="0" w:color="000000"/>
            </w:tcBorders>
            <w:shd w:val="clear" w:color="auto" w:fill="FFFFFF"/>
            <w:tcMar>
              <w:top w:w="0" w:type="dxa"/>
              <w:left w:w="0" w:type="dxa"/>
              <w:bottom w:w="0" w:type="dxa"/>
              <w:right w:w="0" w:type="dxa"/>
            </w:tcMar>
          </w:tcPr>
          <w:p w14:paraId="4EB13B3B" w14:textId="77777777" w:rsidR="00F41E9C" w:rsidRDefault="00F41E9C" w:rsidP="00E0454E">
            <w:pPr>
              <w:spacing w:before="100" w:after="100"/>
              <w:ind w:left="100" w:right="100"/>
              <w:jc w:val="center"/>
              <w:rPr>
                <w:ins w:id="419" w:author="Andrew Mertens" w:date="2022-12-14T02:24:00Z"/>
              </w:rPr>
            </w:pPr>
            <w:ins w:id="420" w:author="Andrew Mertens" w:date="2022-12-14T02:24:00Z">
              <w:r>
                <w:rPr>
                  <w:rFonts w:ascii="DejaVu Sans" w:eastAsia="DejaVu Sans" w:hAnsi="DejaVu Sans" w:cs="DejaVu Sans"/>
                  <w:color w:val="000000"/>
                  <w:sz w:val="18"/>
                  <w:szCs w:val="18"/>
                </w:rPr>
                <w:t>Methods, paragraph 1, Table S2</w:t>
              </w:r>
            </w:ins>
          </w:p>
        </w:tc>
      </w:tr>
      <w:tr w:rsidR="00F41E9C" w14:paraId="086156F9" w14:textId="77777777" w:rsidTr="00E0454E">
        <w:trPr>
          <w:cantSplit/>
          <w:jc w:val="center"/>
          <w:ins w:id="421"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29E5BF6" w14:textId="77777777" w:rsidR="00F41E9C" w:rsidRDefault="00F41E9C" w:rsidP="00E0454E">
            <w:pPr>
              <w:spacing w:before="100" w:after="100"/>
              <w:ind w:left="100" w:right="100"/>
              <w:rPr>
                <w:ins w:id="422" w:author="Andrew Mertens" w:date="2022-12-14T02:24:00Z"/>
              </w:rPr>
            </w:pPr>
            <w:ins w:id="423" w:author="Andrew Mertens" w:date="2022-12-14T02:24:00Z">
              <w:r>
                <w:rPr>
                  <w:rFonts w:ascii="DejaVu Sans" w:eastAsia="DejaVu Sans" w:hAnsi="DejaVu Sans" w:cs="DejaVu Sans"/>
                  <w:b/>
                  <w:color w:val="000000"/>
                  <w:sz w:val="18"/>
                  <w:szCs w:val="18"/>
                </w:rPr>
                <w:t>Effect measures</w:t>
              </w:r>
            </w:ins>
          </w:p>
        </w:tc>
        <w:tc>
          <w:tcPr>
            <w:tcW w:w="0" w:type="auto"/>
            <w:shd w:val="clear" w:color="auto" w:fill="FFFFFF"/>
            <w:tcMar>
              <w:top w:w="0" w:type="dxa"/>
              <w:left w:w="0" w:type="dxa"/>
              <w:bottom w:w="0" w:type="dxa"/>
              <w:right w:w="0" w:type="dxa"/>
            </w:tcMar>
          </w:tcPr>
          <w:p w14:paraId="203AC9A8" w14:textId="77777777" w:rsidR="00F41E9C" w:rsidRDefault="00F41E9C" w:rsidP="00E0454E">
            <w:pPr>
              <w:spacing w:before="100" w:after="100"/>
              <w:ind w:left="100" w:right="100"/>
              <w:jc w:val="center"/>
              <w:rPr>
                <w:ins w:id="424" w:author="Andrew Mertens" w:date="2022-12-14T02:24:00Z"/>
              </w:rPr>
            </w:pPr>
            <w:ins w:id="425" w:author="Andrew Mertens" w:date="2022-12-14T02:24:00Z">
              <w:r>
                <w:rPr>
                  <w:rFonts w:ascii="DejaVu Sans" w:eastAsia="DejaVu Sans" w:hAnsi="DejaVu Sans" w:cs="DejaVu Sans"/>
                  <w:color w:val="000000"/>
                  <w:sz w:val="18"/>
                  <w:szCs w:val="18"/>
                </w:rPr>
                <w:t>12</w:t>
              </w:r>
            </w:ins>
          </w:p>
        </w:tc>
        <w:tc>
          <w:tcPr>
            <w:tcW w:w="0" w:type="auto"/>
            <w:shd w:val="clear" w:color="auto" w:fill="FFFFFF"/>
            <w:tcMar>
              <w:top w:w="0" w:type="dxa"/>
              <w:left w:w="0" w:type="dxa"/>
              <w:bottom w:w="0" w:type="dxa"/>
              <w:right w:w="0" w:type="dxa"/>
            </w:tcMar>
          </w:tcPr>
          <w:p w14:paraId="0A56F95E" w14:textId="77777777" w:rsidR="00F41E9C" w:rsidRDefault="00F41E9C" w:rsidP="00E0454E">
            <w:pPr>
              <w:spacing w:before="100" w:after="100"/>
              <w:ind w:left="100" w:right="100"/>
              <w:rPr>
                <w:ins w:id="426" w:author="Andrew Mertens" w:date="2022-12-14T02:24:00Z"/>
              </w:rPr>
            </w:pPr>
            <w:ins w:id="427" w:author="Andrew Mertens" w:date="2022-12-14T02:24:00Z">
              <w:r>
                <w:rPr>
                  <w:rFonts w:ascii="DejaVu Sans" w:eastAsia="DejaVu Sans" w:hAnsi="DejaVu Sans" w:cs="DejaVu Sans"/>
                  <w:color w:val="000000"/>
                  <w:sz w:val="18"/>
                  <w:szCs w:val="18"/>
                </w:rPr>
                <w:t>Specify for each outcome the effect measure(s)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risk ratio, mean difference) used in the synthesis or presentation of results.</w:t>
              </w:r>
            </w:ins>
          </w:p>
        </w:tc>
        <w:tc>
          <w:tcPr>
            <w:tcW w:w="0" w:type="auto"/>
            <w:tcBorders>
              <w:right w:val="single" w:sz="8" w:space="0" w:color="000000"/>
            </w:tcBorders>
            <w:shd w:val="clear" w:color="auto" w:fill="FFFFFF"/>
            <w:tcMar>
              <w:top w:w="0" w:type="dxa"/>
              <w:left w:w="0" w:type="dxa"/>
              <w:bottom w:w="0" w:type="dxa"/>
              <w:right w:w="0" w:type="dxa"/>
            </w:tcMar>
          </w:tcPr>
          <w:p w14:paraId="45A93BA1" w14:textId="77777777" w:rsidR="00F41E9C" w:rsidRDefault="00F41E9C" w:rsidP="00E0454E">
            <w:pPr>
              <w:spacing w:before="100" w:after="100"/>
              <w:ind w:left="100" w:right="100"/>
              <w:jc w:val="center"/>
              <w:rPr>
                <w:ins w:id="428" w:author="Andrew Mertens" w:date="2022-12-14T02:24:00Z"/>
              </w:rPr>
            </w:pPr>
            <w:ins w:id="429" w:author="Andrew Mertens" w:date="2022-12-14T02:24:00Z">
              <w:r>
                <w:rPr>
                  <w:rFonts w:ascii="DejaVu Sans" w:eastAsia="DejaVu Sans" w:hAnsi="DejaVu Sans" w:cs="DejaVu Sans"/>
                  <w:color w:val="000000"/>
                  <w:sz w:val="18"/>
                  <w:szCs w:val="18"/>
                </w:rPr>
                <w:t>Methods, paragraph 3</w:t>
              </w:r>
            </w:ins>
          </w:p>
        </w:tc>
      </w:tr>
      <w:tr w:rsidR="00F41E9C" w14:paraId="4A1E1FB1" w14:textId="77777777" w:rsidTr="00E0454E">
        <w:trPr>
          <w:cantSplit/>
          <w:jc w:val="center"/>
          <w:ins w:id="430"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9524CE0" w14:textId="77777777" w:rsidR="00F41E9C" w:rsidRDefault="00F41E9C" w:rsidP="00E0454E">
            <w:pPr>
              <w:spacing w:before="100" w:after="100"/>
              <w:ind w:left="100" w:right="100"/>
              <w:rPr>
                <w:ins w:id="431" w:author="Andrew Mertens" w:date="2022-12-14T02:24:00Z"/>
              </w:rPr>
            </w:pPr>
            <w:ins w:id="432" w:author="Andrew Mertens" w:date="2022-12-14T02:24:00Z">
              <w:r>
                <w:rPr>
                  <w:rFonts w:ascii="DejaVu Sans" w:eastAsia="DejaVu Sans" w:hAnsi="DejaVu Sans" w:cs="DejaVu Sans"/>
                  <w:b/>
                  <w:color w:val="000000"/>
                  <w:sz w:val="18"/>
                  <w:szCs w:val="18"/>
                </w:rPr>
                <w:t>Synthesis methods</w:t>
              </w:r>
            </w:ins>
          </w:p>
        </w:tc>
        <w:tc>
          <w:tcPr>
            <w:tcW w:w="0" w:type="auto"/>
            <w:shd w:val="clear" w:color="auto" w:fill="FFFFFF"/>
            <w:tcMar>
              <w:top w:w="0" w:type="dxa"/>
              <w:left w:w="0" w:type="dxa"/>
              <w:bottom w:w="0" w:type="dxa"/>
              <w:right w:w="0" w:type="dxa"/>
            </w:tcMar>
          </w:tcPr>
          <w:p w14:paraId="055BEC9E" w14:textId="77777777" w:rsidR="00F41E9C" w:rsidRDefault="00F41E9C" w:rsidP="00E0454E">
            <w:pPr>
              <w:spacing w:before="100" w:after="100"/>
              <w:ind w:left="100" w:right="100"/>
              <w:jc w:val="center"/>
              <w:rPr>
                <w:ins w:id="433" w:author="Andrew Mertens" w:date="2022-12-14T02:24:00Z"/>
              </w:rPr>
            </w:pPr>
            <w:ins w:id="434" w:author="Andrew Mertens" w:date="2022-12-14T02:24:00Z">
              <w:r>
                <w:rPr>
                  <w:rFonts w:ascii="DejaVu Sans" w:eastAsia="DejaVu Sans" w:hAnsi="DejaVu Sans" w:cs="DejaVu Sans"/>
                  <w:color w:val="000000"/>
                  <w:sz w:val="18"/>
                  <w:szCs w:val="18"/>
                </w:rPr>
                <w:t>13a</w:t>
              </w:r>
            </w:ins>
          </w:p>
        </w:tc>
        <w:tc>
          <w:tcPr>
            <w:tcW w:w="0" w:type="auto"/>
            <w:shd w:val="clear" w:color="auto" w:fill="FFFFFF"/>
            <w:tcMar>
              <w:top w:w="0" w:type="dxa"/>
              <w:left w:w="0" w:type="dxa"/>
              <w:bottom w:w="0" w:type="dxa"/>
              <w:right w:w="0" w:type="dxa"/>
            </w:tcMar>
          </w:tcPr>
          <w:p w14:paraId="32912890" w14:textId="77777777" w:rsidR="00F41E9C" w:rsidRDefault="00F41E9C" w:rsidP="00E0454E">
            <w:pPr>
              <w:spacing w:before="100" w:after="100"/>
              <w:ind w:left="100" w:right="100"/>
              <w:rPr>
                <w:ins w:id="435" w:author="Andrew Mertens" w:date="2022-12-14T02:24:00Z"/>
              </w:rPr>
            </w:pPr>
            <w:ins w:id="436" w:author="Andrew Mertens" w:date="2022-12-14T02:24:00Z">
              <w:r>
                <w:rPr>
                  <w:rFonts w:ascii="DejaVu Sans" w:eastAsia="DejaVu Sans" w:hAnsi="DejaVu Sans" w:cs="DejaVu Sans"/>
                  <w:color w:val="000000"/>
                  <w:sz w:val="18"/>
                  <w:szCs w:val="18"/>
                </w:rPr>
                <w:t>Describe the processes used to decide which studies were eligible for each synthesis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tabulating the study intervention characteristics and comparing against the planned groups for each synthesis (item 5)).</w:t>
              </w:r>
            </w:ins>
          </w:p>
        </w:tc>
        <w:tc>
          <w:tcPr>
            <w:tcW w:w="0" w:type="auto"/>
            <w:tcBorders>
              <w:right w:val="single" w:sz="8" w:space="0" w:color="000000"/>
            </w:tcBorders>
            <w:shd w:val="clear" w:color="auto" w:fill="FFFFFF"/>
            <w:tcMar>
              <w:top w:w="0" w:type="dxa"/>
              <w:left w:w="0" w:type="dxa"/>
              <w:bottom w:w="0" w:type="dxa"/>
              <w:right w:w="0" w:type="dxa"/>
            </w:tcMar>
          </w:tcPr>
          <w:p w14:paraId="05CDFAE0" w14:textId="77777777" w:rsidR="00F41E9C" w:rsidRDefault="00F41E9C" w:rsidP="00E0454E">
            <w:pPr>
              <w:spacing w:before="100" w:after="100"/>
              <w:ind w:left="100" w:right="100"/>
              <w:jc w:val="center"/>
              <w:rPr>
                <w:ins w:id="437" w:author="Andrew Mertens" w:date="2022-12-14T02:24:00Z"/>
              </w:rPr>
            </w:pPr>
            <w:ins w:id="438" w:author="Andrew Mertens" w:date="2022-12-14T02:24:00Z">
              <w:r>
                <w:rPr>
                  <w:rFonts w:ascii="DejaVu Sans" w:eastAsia="DejaVu Sans" w:hAnsi="DejaVu Sans" w:cs="DejaVu Sans"/>
                  <w:color w:val="000000"/>
                  <w:sz w:val="18"/>
                  <w:szCs w:val="18"/>
                </w:rPr>
                <w:t>Methods, paragraph 3</w:t>
              </w:r>
            </w:ins>
          </w:p>
        </w:tc>
      </w:tr>
      <w:tr w:rsidR="00F41E9C" w14:paraId="5705D7FF" w14:textId="77777777" w:rsidTr="00E0454E">
        <w:trPr>
          <w:cantSplit/>
          <w:jc w:val="center"/>
          <w:ins w:id="439" w:author="Andrew Mertens" w:date="2022-12-14T02:24:00Z"/>
        </w:trPr>
        <w:tc>
          <w:tcPr>
            <w:tcW w:w="0" w:type="auto"/>
            <w:vMerge w:val="restart"/>
            <w:tcBorders>
              <w:left w:val="single" w:sz="8" w:space="0" w:color="000000"/>
            </w:tcBorders>
            <w:shd w:val="clear" w:color="auto" w:fill="FFFFFF"/>
            <w:tcMar>
              <w:top w:w="0" w:type="dxa"/>
              <w:left w:w="0" w:type="dxa"/>
              <w:bottom w:w="0" w:type="dxa"/>
              <w:right w:w="0" w:type="dxa"/>
            </w:tcMar>
          </w:tcPr>
          <w:p w14:paraId="00B2AB9C" w14:textId="77777777" w:rsidR="00F41E9C" w:rsidRDefault="00F41E9C" w:rsidP="00E0454E">
            <w:pPr>
              <w:spacing w:before="100" w:after="100"/>
              <w:ind w:left="100" w:right="100"/>
              <w:rPr>
                <w:ins w:id="440" w:author="Andrew Mertens" w:date="2022-12-14T02:24:00Z"/>
              </w:rPr>
            </w:pPr>
          </w:p>
        </w:tc>
        <w:tc>
          <w:tcPr>
            <w:tcW w:w="0" w:type="auto"/>
            <w:shd w:val="clear" w:color="auto" w:fill="FFFFFF"/>
            <w:tcMar>
              <w:top w:w="0" w:type="dxa"/>
              <w:left w:w="0" w:type="dxa"/>
              <w:bottom w:w="0" w:type="dxa"/>
              <w:right w:w="0" w:type="dxa"/>
            </w:tcMar>
          </w:tcPr>
          <w:p w14:paraId="616E3F22" w14:textId="77777777" w:rsidR="00F41E9C" w:rsidRDefault="00F41E9C" w:rsidP="00E0454E">
            <w:pPr>
              <w:spacing w:before="100" w:after="100"/>
              <w:ind w:left="100" w:right="100"/>
              <w:jc w:val="center"/>
              <w:rPr>
                <w:ins w:id="441" w:author="Andrew Mertens" w:date="2022-12-14T02:24:00Z"/>
              </w:rPr>
            </w:pPr>
            <w:ins w:id="442" w:author="Andrew Mertens" w:date="2022-12-14T02:24:00Z">
              <w:r>
                <w:rPr>
                  <w:rFonts w:ascii="DejaVu Sans" w:eastAsia="DejaVu Sans" w:hAnsi="DejaVu Sans" w:cs="DejaVu Sans"/>
                  <w:color w:val="000000"/>
                  <w:sz w:val="18"/>
                  <w:szCs w:val="18"/>
                </w:rPr>
                <w:t>13b</w:t>
              </w:r>
            </w:ins>
          </w:p>
        </w:tc>
        <w:tc>
          <w:tcPr>
            <w:tcW w:w="0" w:type="auto"/>
            <w:shd w:val="clear" w:color="auto" w:fill="FFFFFF"/>
            <w:tcMar>
              <w:top w:w="0" w:type="dxa"/>
              <w:left w:w="0" w:type="dxa"/>
              <w:bottom w:w="0" w:type="dxa"/>
              <w:right w:w="0" w:type="dxa"/>
            </w:tcMar>
          </w:tcPr>
          <w:p w14:paraId="5D78F5C9" w14:textId="77777777" w:rsidR="00F41E9C" w:rsidRDefault="00F41E9C" w:rsidP="00E0454E">
            <w:pPr>
              <w:spacing w:before="100" w:after="100"/>
              <w:ind w:left="100" w:right="100"/>
              <w:rPr>
                <w:ins w:id="443" w:author="Andrew Mertens" w:date="2022-12-14T02:24:00Z"/>
              </w:rPr>
            </w:pPr>
            <w:ins w:id="444" w:author="Andrew Mertens" w:date="2022-12-14T02:24:00Z">
              <w:r>
                <w:rPr>
                  <w:rFonts w:ascii="DejaVu Sans" w:eastAsia="DejaVu Sans" w:hAnsi="DejaVu Sans" w:cs="DejaVu Sans"/>
                  <w:color w:val="000000"/>
                  <w:sz w:val="18"/>
                  <w:szCs w:val="18"/>
                </w:rPr>
                <w:t>Describe any methods required to prepare the data for presentation or synthesis, such as handling of missing summary statistics, or data conversions.</w:t>
              </w:r>
            </w:ins>
          </w:p>
        </w:tc>
        <w:tc>
          <w:tcPr>
            <w:tcW w:w="0" w:type="auto"/>
            <w:tcBorders>
              <w:right w:val="single" w:sz="8" w:space="0" w:color="000000"/>
            </w:tcBorders>
            <w:shd w:val="clear" w:color="auto" w:fill="FFFFFF"/>
            <w:tcMar>
              <w:top w:w="0" w:type="dxa"/>
              <w:left w:w="0" w:type="dxa"/>
              <w:bottom w:w="0" w:type="dxa"/>
              <w:right w:w="0" w:type="dxa"/>
            </w:tcMar>
          </w:tcPr>
          <w:p w14:paraId="0479FDAF" w14:textId="77777777" w:rsidR="00F41E9C" w:rsidRDefault="00F41E9C" w:rsidP="00E0454E">
            <w:pPr>
              <w:spacing w:before="100" w:after="100"/>
              <w:ind w:left="100" w:right="100"/>
              <w:jc w:val="center"/>
              <w:rPr>
                <w:ins w:id="445" w:author="Andrew Mertens" w:date="2022-12-14T02:24:00Z"/>
              </w:rPr>
            </w:pPr>
            <w:ins w:id="446" w:author="Andrew Mertens" w:date="2022-12-14T02:24:00Z">
              <w:r>
                <w:rPr>
                  <w:rFonts w:ascii="DejaVu Sans" w:eastAsia="DejaVu Sans" w:hAnsi="DejaVu Sans" w:cs="DejaVu Sans"/>
                  <w:color w:val="000000"/>
                  <w:sz w:val="18"/>
                  <w:szCs w:val="18"/>
                </w:rPr>
                <w:t>Methods, paragraph 3</w:t>
              </w:r>
            </w:ins>
          </w:p>
        </w:tc>
      </w:tr>
      <w:tr w:rsidR="00F41E9C" w14:paraId="5B2D76AE" w14:textId="77777777" w:rsidTr="00E0454E">
        <w:trPr>
          <w:cantSplit/>
          <w:jc w:val="center"/>
          <w:ins w:id="447"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163C3F09" w14:textId="77777777" w:rsidR="00F41E9C" w:rsidRDefault="00F41E9C" w:rsidP="00E0454E">
            <w:pPr>
              <w:spacing w:before="100" w:after="100"/>
              <w:ind w:left="100" w:right="100"/>
              <w:rPr>
                <w:ins w:id="448" w:author="Andrew Mertens" w:date="2022-12-14T02:24:00Z"/>
              </w:rPr>
            </w:pPr>
          </w:p>
        </w:tc>
        <w:tc>
          <w:tcPr>
            <w:tcW w:w="0" w:type="auto"/>
            <w:shd w:val="clear" w:color="auto" w:fill="FFFFFF"/>
            <w:tcMar>
              <w:top w:w="0" w:type="dxa"/>
              <w:left w:w="0" w:type="dxa"/>
              <w:bottom w:w="0" w:type="dxa"/>
              <w:right w:w="0" w:type="dxa"/>
            </w:tcMar>
          </w:tcPr>
          <w:p w14:paraId="204AF73E" w14:textId="77777777" w:rsidR="00F41E9C" w:rsidRDefault="00F41E9C" w:rsidP="00E0454E">
            <w:pPr>
              <w:spacing w:before="100" w:after="100"/>
              <w:ind w:left="100" w:right="100"/>
              <w:jc w:val="center"/>
              <w:rPr>
                <w:ins w:id="449" w:author="Andrew Mertens" w:date="2022-12-14T02:24:00Z"/>
              </w:rPr>
            </w:pPr>
            <w:ins w:id="450" w:author="Andrew Mertens" w:date="2022-12-14T02:24:00Z">
              <w:r>
                <w:rPr>
                  <w:rFonts w:ascii="DejaVu Sans" w:eastAsia="DejaVu Sans" w:hAnsi="DejaVu Sans" w:cs="DejaVu Sans"/>
                  <w:color w:val="000000"/>
                  <w:sz w:val="18"/>
                  <w:szCs w:val="18"/>
                </w:rPr>
                <w:t>13c</w:t>
              </w:r>
            </w:ins>
          </w:p>
        </w:tc>
        <w:tc>
          <w:tcPr>
            <w:tcW w:w="0" w:type="auto"/>
            <w:shd w:val="clear" w:color="auto" w:fill="FFFFFF"/>
            <w:tcMar>
              <w:top w:w="0" w:type="dxa"/>
              <w:left w:w="0" w:type="dxa"/>
              <w:bottom w:w="0" w:type="dxa"/>
              <w:right w:w="0" w:type="dxa"/>
            </w:tcMar>
          </w:tcPr>
          <w:p w14:paraId="76FBB71F" w14:textId="77777777" w:rsidR="00F41E9C" w:rsidRDefault="00F41E9C" w:rsidP="00E0454E">
            <w:pPr>
              <w:spacing w:before="100" w:after="100"/>
              <w:ind w:left="100" w:right="100"/>
              <w:rPr>
                <w:ins w:id="451" w:author="Andrew Mertens" w:date="2022-12-14T02:24:00Z"/>
              </w:rPr>
            </w:pPr>
            <w:ins w:id="452" w:author="Andrew Mertens" w:date="2022-12-14T02:24:00Z">
              <w:r>
                <w:rPr>
                  <w:rFonts w:ascii="DejaVu Sans" w:eastAsia="DejaVu Sans" w:hAnsi="DejaVu Sans" w:cs="DejaVu Sans"/>
                  <w:color w:val="000000"/>
                  <w:sz w:val="18"/>
                  <w:szCs w:val="18"/>
                </w:rPr>
                <w:t>Describe any methods used to tabulate or visually display results of individual studies and syntheses.</w:t>
              </w:r>
            </w:ins>
          </w:p>
        </w:tc>
        <w:tc>
          <w:tcPr>
            <w:tcW w:w="0" w:type="auto"/>
            <w:tcBorders>
              <w:right w:val="single" w:sz="8" w:space="0" w:color="000000"/>
            </w:tcBorders>
            <w:shd w:val="clear" w:color="auto" w:fill="FFFFFF"/>
            <w:tcMar>
              <w:top w:w="0" w:type="dxa"/>
              <w:left w:w="0" w:type="dxa"/>
              <w:bottom w:w="0" w:type="dxa"/>
              <w:right w:w="0" w:type="dxa"/>
            </w:tcMar>
          </w:tcPr>
          <w:p w14:paraId="31AD29E8" w14:textId="77777777" w:rsidR="00F41E9C" w:rsidRDefault="00F41E9C" w:rsidP="00E0454E">
            <w:pPr>
              <w:spacing w:before="100" w:after="100"/>
              <w:ind w:left="100" w:right="100"/>
              <w:jc w:val="center"/>
              <w:rPr>
                <w:ins w:id="453" w:author="Andrew Mertens" w:date="2022-12-14T02:24:00Z"/>
              </w:rPr>
            </w:pPr>
            <w:ins w:id="454" w:author="Andrew Mertens" w:date="2022-12-14T02:24:00Z">
              <w:r>
                <w:rPr>
                  <w:rFonts w:ascii="DejaVu Sans" w:eastAsia="DejaVu Sans" w:hAnsi="DejaVu Sans" w:cs="DejaVu Sans"/>
                  <w:color w:val="000000"/>
                  <w:sz w:val="18"/>
                  <w:szCs w:val="18"/>
                </w:rPr>
                <w:t>Figure captions</w:t>
              </w:r>
            </w:ins>
          </w:p>
        </w:tc>
      </w:tr>
      <w:tr w:rsidR="00F41E9C" w14:paraId="2CD503FF" w14:textId="77777777" w:rsidTr="00E0454E">
        <w:trPr>
          <w:cantSplit/>
          <w:jc w:val="center"/>
          <w:ins w:id="455"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7A2EE366" w14:textId="77777777" w:rsidR="00F41E9C" w:rsidRDefault="00F41E9C" w:rsidP="00E0454E">
            <w:pPr>
              <w:spacing w:before="100" w:after="100"/>
              <w:ind w:left="100" w:right="100"/>
              <w:rPr>
                <w:ins w:id="456" w:author="Andrew Mertens" w:date="2022-12-14T02:24:00Z"/>
              </w:rPr>
            </w:pPr>
          </w:p>
        </w:tc>
        <w:tc>
          <w:tcPr>
            <w:tcW w:w="0" w:type="auto"/>
            <w:shd w:val="clear" w:color="auto" w:fill="FFFFFF"/>
            <w:tcMar>
              <w:top w:w="0" w:type="dxa"/>
              <w:left w:w="0" w:type="dxa"/>
              <w:bottom w:w="0" w:type="dxa"/>
              <w:right w:w="0" w:type="dxa"/>
            </w:tcMar>
          </w:tcPr>
          <w:p w14:paraId="73D6B95C" w14:textId="77777777" w:rsidR="00F41E9C" w:rsidRDefault="00F41E9C" w:rsidP="00E0454E">
            <w:pPr>
              <w:spacing w:before="100" w:after="100"/>
              <w:ind w:left="100" w:right="100"/>
              <w:jc w:val="center"/>
              <w:rPr>
                <w:ins w:id="457" w:author="Andrew Mertens" w:date="2022-12-14T02:24:00Z"/>
              </w:rPr>
            </w:pPr>
            <w:ins w:id="458" w:author="Andrew Mertens" w:date="2022-12-14T02:24:00Z">
              <w:r>
                <w:rPr>
                  <w:rFonts w:ascii="DejaVu Sans" w:eastAsia="DejaVu Sans" w:hAnsi="DejaVu Sans" w:cs="DejaVu Sans"/>
                  <w:color w:val="000000"/>
                  <w:sz w:val="18"/>
                  <w:szCs w:val="18"/>
                </w:rPr>
                <w:t>13d</w:t>
              </w:r>
            </w:ins>
          </w:p>
        </w:tc>
        <w:tc>
          <w:tcPr>
            <w:tcW w:w="0" w:type="auto"/>
            <w:shd w:val="clear" w:color="auto" w:fill="FFFFFF"/>
            <w:tcMar>
              <w:top w:w="0" w:type="dxa"/>
              <w:left w:w="0" w:type="dxa"/>
              <w:bottom w:w="0" w:type="dxa"/>
              <w:right w:w="0" w:type="dxa"/>
            </w:tcMar>
          </w:tcPr>
          <w:p w14:paraId="0F9201A0" w14:textId="77777777" w:rsidR="00F41E9C" w:rsidRDefault="00F41E9C" w:rsidP="00E0454E">
            <w:pPr>
              <w:spacing w:before="100" w:after="100"/>
              <w:ind w:left="100" w:right="100"/>
              <w:rPr>
                <w:ins w:id="459" w:author="Andrew Mertens" w:date="2022-12-14T02:24:00Z"/>
              </w:rPr>
            </w:pPr>
            <w:ins w:id="460" w:author="Andrew Mertens" w:date="2022-12-14T02:24:00Z">
              <w:r>
                <w:rPr>
                  <w:rFonts w:ascii="DejaVu Sans" w:eastAsia="DejaVu Sans" w:hAnsi="DejaVu Sans" w:cs="DejaVu Sans"/>
                  <w:color w:val="000000"/>
                  <w:sz w:val="18"/>
                  <w:szCs w:val="18"/>
                </w:rPr>
                <w:t>Describe any methods used to synthesize results and provide a rationale for the choice(s). If meta-analysis was performed, describe the model(s), method(s) to identify the presence and extent of statistical heterogeneity, and software package(s) used.</w:t>
              </w:r>
            </w:ins>
          </w:p>
        </w:tc>
        <w:tc>
          <w:tcPr>
            <w:tcW w:w="0" w:type="auto"/>
            <w:tcBorders>
              <w:right w:val="single" w:sz="8" w:space="0" w:color="000000"/>
            </w:tcBorders>
            <w:shd w:val="clear" w:color="auto" w:fill="FFFFFF"/>
            <w:tcMar>
              <w:top w:w="0" w:type="dxa"/>
              <w:left w:w="0" w:type="dxa"/>
              <w:bottom w:w="0" w:type="dxa"/>
              <w:right w:w="0" w:type="dxa"/>
            </w:tcMar>
          </w:tcPr>
          <w:p w14:paraId="6F550CB2" w14:textId="77777777" w:rsidR="00F41E9C" w:rsidRDefault="00F41E9C" w:rsidP="00E0454E">
            <w:pPr>
              <w:spacing w:before="100" w:after="100"/>
              <w:ind w:left="100" w:right="100"/>
              <w:jc w:val="center"/>
              <w:rPr>
                <w:ins w:id="461" w:author="Andrew Mertens" w:date="2022-12-14T02:24:00Z"/>
              </w:rPr>
            </w:pPr>
            <w:ins w:id="462" w:author="Andrew Mertens" w:date="2022-12-14T02:24:00Z">
              <w:r>
                <w:rPr>
                  <w:rFonts w:ascii="DejaVu Sans" w:eastAsia="DejaVu Sans" w:hAnsi="DejaVu Sans" w:cs="DejaVu Sans"/>
                  <w:color w:val="000000"/>
                  <w:sz w:val="18"/>
                  <w:szCs w:val="18"/>
                </w:rPr>
                <w:t>Methods, paragraph 3</w:t>
              </w:r>
            </w:ins>
          </w:p>
        </w:tc>
      </w:tr>
      <w:tr w:rsidR="00F41E9C" w14:paraId="64B95CA4" w14:textId="77777777" w:rsidTr="00E0454E">
        <w:trPr>
          <w:cantSplit/>
          <w:jc w:val="center"/>
          <w:ins w:id="463"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030726E1" w14:textId="77777777" w:rsidR="00F41E9C" w:rsidRDefault="00F41E9C" w:rsidP="00E0454E">
            <w:pPr>
              <w:spacing w:before="100" w:after="100"/>
              <w:ind w:left="100" w:right="100"/>
              <w:rPr>
                <w:ins w:id="464" w:author="Andrew Mertens" w:date="2022-12-14T02:24:00Z"/>
              </w:rPr>
            </w:pPr>
          </w:p>
        </w:tc>
        <w:tc>
          <w:tcPr>
            <w:tcW w:w="0" w:type="auto"/>
            <w:shd w:val="clear" w:color="auto" w:fill="FFFFFF"/>
            <w:tcMar>
              <w:top w:w="0" w:type="dxa"/>
              <w:left w:w="0" w:type="dxa"/>
              <w:bottom w:w="0" w:type="dxa"/>
              <w:right w:w="0" w:type="dxa"/>
            </w:tcMar>
          </w:tcPr>
          <w:p w14:paraId="446B4607" w14:textId="77777777" w:rsidR="00F41E9C" w:rsidRDefault="00F41E9C" w:rsidP="00E0454E">
            <w:pPr>
              <w:spacing w:before="100" w:after="100"/>
              <w:ind w:left="100" w:right="100"/>
              <w:jc w:val="center"/>
              <w:rPr>
                <w:ins w:id="465" w:author="Andrew Mertens" w:date="2022-12-14T02:24:00Z"/>
              </w:rPr>
            </w:pPr>
            <w:ins w:id="466" w:author="Andrew Mertens" w:date="2022-12-14T02:24:00Z">
              <w:r>
                <w:rPr>
                  <w:rFonts w:ascii="DejaVu Sans" w:eastAsia="DejaVu Sans" w:hAnsi="DejaVu Sans" w:cs="DejaVu Sans"/>
                  <w:color w:val="000000"/>
                  <w:sz w:val="18"/>
                  <w:szCs w:val="18"/>
                </w:rPr>
                <w:t>13e</w:t>
              </w:r>
            </w:ins>
          </w:p>
        </w:tc>
        <w:tc>
          <w:tcPr>
            <w:tcW w:w="0" w:type="auto"/>
            <w:shd w:val="clear" w:color="auto" w:fill="FFFFFF"/>
            <w:tcMar>
              <w:top w:w="0" w:type="dxa"/>
              <w:left w:w="0" w:type="dxa"/>
              <w:bottom w:w="0" w:type="dxa"/>
              <w:right w:w="0" w:type="dxa"/>
            </w:tcMar>
          </w:tcPr>
          <w:p w14:paraId="626A4E8A" w14:textId="77777777" w:rsidR="00F41E9C" w:rsidRDefault="00F41E9C" w:rsidP="00E0454E">
            <w:pPr>
              <w:spacing w:before="100" w:after="100"/>
              <w:ind w:left="100" w:right="100"/>
              <w:rPr>
                <w:ins w:id="467" w:author="Andrew Mertens" w:date="2022-12-14T02:24:00Z"/>
              </w:rPr>
            </w:pPr>
            <w:ins w:id="468" w:author="Andrew Mertens" w:date="2022-12-14T02:24:00Z">
              <w:r>
                <w:rPr>
                  <w:rFonts w:ascii="DejaVu Sans" w:eastAsia="DejaVu Sans" w:hAnsi="DejaVu Sans" w:cs="DejaVu Sans"/>
                  <w:color w:val="000000"/>
                  <w:sz w:val="18"/>
                  <w:szCs w:val="18"/>
                </w:rPr>
                <w:t>Describe any methods used to explore possible causes of heterogeneity among study results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subgroup analysis, meta-regression).</w:t>
              </w:r>
            </w:ins>
          </w:p>
        </w:tc>
        <w:tc>
          <w:tcPr>
            <w:tcW w:w="0" w:type="auto"/>
            <w:tcBorders>
              <w:right w:val="single" w:sz="8" w:space="0" w:color="000000"/>
            </w:tcBorders>
            <w:shd w:val="clear" w:color="auto" w:fill="FFFFFF"/>
            <w:tcMar>
              <w:top w:w="0" w:type="dxa"/>
              <w:left w:w="0" w:type="dxa"/>
              <w:bottom w:w="0" w:type="dxa"/>
              <w:right w:w="0" w:type="dxa"/>
            </w:tcMar>
          </w:tcPr>
          <w:p w14:paraId="2353E65E" w14:textId="77777777" w:rsidR="00F41E9C" w:rsidRDefault="00F41E9C" w:rsidP="00E0454E">
            <w:pPr>
              <w:spacing w:before="100" w:after="100"/>
              <w:ind w:left="100" w:right="100"/>
              <w:jc w:val="center"/>
              <w:rPr>
                <w:ins w:id="469" w:author="Andrew Mertens" w:date="2022-12-14T02:24:00Z"/>
              </w:rPr>
            </w:pPr>
            <w:ins w:id="470" w:author="Andrew Mertens" w:date="2022-12-14T02:24:00Z">
              <w:r>
                <w:rPr>
                  <w:rFonts w:ascii="DejaVu Sans" w:eastAsia="DejaVu Sans" w:hAnsi="DejaVu Sans" w:cs="DejaVu Sans"/>
                  <w:color w:val="000000"/>
                  <w:sz w:val="18"/>
                  <w:szCs w:val="18"/>
                </w:rPr>
                <w:t>Methods, paragraphs 4,5</w:t>
              </w:r>
            </w:ins>
          </w:p>
        </w:tc>
      </w:tr>
      <w:tr w:rsidR="00F41E9C" w14:paraId="5ACF16DC" w14:textId="77777777" w:rsidTr="00E0454E">
        <w:trPr>
          <w:cantSplit/>
          <w:jc w:val="center"/>
          <w:ins w:id="471"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3623FE22" w14:textId="77777777" w:rsidR="00F41E9C" w:rsidRDefault="00F41E9C" w:rsidP="00E0454E">
            <w:pPr>
              <w:spacing w:before="100" w:after="100"/>
              <w:ind w:left="100" w:right="100"/>
              <w:rPr>
                <w:ins w:id="472" w:author="Andrew Mertens" w:date="2022-12-14T02:24:00Z"/>
              </w:rPr>
            </w:pPr>
          </w:p>
        </w:tc>
        <w:tc>
          <w:tcPr>
            <w:tcW w:w="0" w:type="auto"/>
            <w:shd w:val="clear" w:color="auto" w:fill="FFFFFF"/>
            <w:tcMar>
              <w:top w:w="0" w:type="dxa"/>
              <w:left w:w="0" w:type="dxa"/>
              <w:bottom w:w="0" w:type="dxa"/>
              <w:right w:w="0" w:type="dxa"/>
            </w:tcMar>
          </w:tcPr>
          <w:p w14:paraId="1DD9302D" w14:textId="77777777" w:rsidR="00F41E9C" w:rsidRDefault="00F41E9C" w:rsidP="00E0454E">
            <w:pPr>
              <w:spacing w:before="100" w:after="100"/>
              <w:ind w:left="100" w:right="100"/>
              <w:jc w:val="center"/>
              <w:rPr>
                <w:ins w:id="473" w:author="Andrew Mertens" w:date="2022-12-14T02:24:00Z"/>
              </w:rPr>
            </w:pPr>
            <w:ins w:id="474" w:author="Andrew Mertens" w:date="2022-12-14T02:24:00Z">
              <w:r>
                <w:rPr>
                  <w:rFonts w:ascii="DejaVu Sans" w:eastAsia="DejaVu Sans" w:hAnsi="DejaVu Sans" w:cs="DejaVu Sans"/>
                  <w:color w:val="000000"/>
                  <w:sz w:val="18"/>
                  <w:szCs w:val="18"/>
                </w:rPr>
                <w:t>13f</w:t>
              </w:r>
            </w:ins>
          </w:p>
        </w:tc>
        <w:tc>
          <w:tcPr>
            <w:tcW w:w="0" w:type="auto"/>
            <w:shd w:val="clear" w:color="auto" w:fill="FFFFFF"/>
            <w:tcMar>
              <w:top w:w="0" w:type="dxa"/>
              <w:left w:w="0" w:type="dxa"/>
              <w:bottom w:w="0" w:type="dxa"/>
              <w:right w:w="0" w:type="dxa"/>
            </w:tcMar>
          </w:tcPr>
          <w:p w14:paraId="3019EF50" w14:textId="77777777" w:rsidR="00F41E9C" w:rsidRDefault="00F41E9C" w:rsidP="00E0454E">
            <w:pPr>
              <w:spacing w:before="100" w:after="100"/>
              <w:ind w:left="100" w:right="100"/>
              <w:rPr>
                <w:ins w:id="475" w:author="Andrew Mertens" w:date="2022-12-14T02:24:00Z"/>
              </w:rPr>
            </w:pPr>
            <w:ins w:id="476" w:author="Andrew Mertens" w:date="2022-12-14T02:24:00Z">
              <w:r>
                <w:rPr>
                  <w:rFonts w:ascii="DejaVu Sans" w:eastAsia="DejaVu Sans" w:hAnsi="DejaVu Sans" w:cs="DejaVu Sans"/>
                  <w:color w:val="000000"/>
                  <w:sz w:val="18"/>
                  <w:szCs w:val="18"/>
                </w:rPr>
                <w:t>Describe any sensitivity analyses conducted to assess robustness of the synthesized results.</w:t>
              </w:r>
            </w:ins>
          </w:p>
        </w:tc>
        <w:tc>
          <w:tcPr>
            <w:tcW w:w="0" w:type="auto"/>
            <w:tcBorders>
              <w:right w:val="single" w:sz="8" w:space="0" w:color="000000"/>
            </w:tcBorders>
            <w:shd w:val="clear" w:color="auto" w:fill="FFFFFF"/>
            <w:tcMar>
              <w:top w:w="0" w:type="dxa"/>
              <w:left w:w="0" w:type="dxa"/>
              <w:bottom w:w="0" w:type="dxa"/>
              <w:right w:w="0" w:type="dxa"/>
            </w:tcMar>
          </w:tcPr>
          <w:p w14:paraId="6DFE960B" w14:textId="77777777" w:rsidR="00F41E9C" w:rsidRDefault="00F41E9C" w:rsidP="00E0454E">
            <w:pPr>
              <w:spacing w:before="100" w:after="100"/>
              <w:ind w:left="100" w:right="100"/>
              <w:jc w:val="center"/>
              <w:rPr>
                <w:ins w:id="477" w:author="Andrew Mertens" w:date="2022-12-14T02:24:00Z"/>
              </w:rPr>
            </w:pPr>
            <w:ins w:id="478" w:author="Andrew Mertens" w:date="2022-12-14T02:24:00Z">
              <w:r>
                <w:rPr>
                  <w:rFonts w:ascii="DejaVu Sans" w:eastAsia="DejaVu Sans" w:hAnsi="DejaVu Sans" w:cs="DejaVu Sans"/>
                  <w:color w:val="000000"/>
                  <w:sz w:val="18"/>
                  <w:szCs w:val="18"/>
                </w:rPr>
                <w:t>Methods, paragraph 5</w:t>
              </w:r>
            </w:ins>
          </w:p>
        </w:tc>
      </w:tr>
      <w:tr w:rsidR="00F41E9C" w14:paraId="4AE63E3E" w14:textId="77777777" w:rsidTr="00E0454E">
        <w:trPr>
          <w:cantSplit/>
          <w:jc w:val="center"/>
          <w:ins w:id="479"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5ACE14B" w14:textId="77777777" w:rsidR="00F41E9C" w:rsidRDefault="00F41E9C" w:rsidP="00E0454E">
            <w:pPr>
              <w:spacing w:before="100" w:after="100"/>
              <w:ind w:left="100" w:right="100"/>
              <w:rPr>
                <w:ins w:id="480" w:author="Andrew Mertens" w:date="2022-12-14T02:24:00Z"/>
              </w:rPr>
            </w:pPr>
            <w:ins w:id="481" w:author="Andrew Mertens" w:date="2022-12-14T02:24:00Z">
              <w:r>
                <w:rPr>
                  <w:rFonts w:ascii="DejaVu Sans" w:eastAsia="DejaVu Sans" w:hAnsi="DejaVu Sans" w:cs="DejaVu Sans"/>
                  <w:b/>
                  <w:color w:val="000000"/>
                  <w:sz w:val="18"/>
                  <w:szCs w:val="18"/>
                </w:rPr>
                <w:t>Reporting bias assessment</w:t>
              </w:r>
            </w:ins>
          </w:p>
        </w:tc>
        <w:tc>
          <w:tcPr>
            <w:tcW w:w="0" w:type="auto"/>
            <w:shd w:val="clear" w:color="auto" w:fill="FFFFFF"/>
            <w:tcMar>
              <w:top w:w="0" w:type="dxa"/>
              <w:left w:w="0" w:type="dxa"/>
              <w:bottom w:w="0" w:type="dxa"/>
              <w:right w:w="0" w:type="dxa"/>
            </w:tcMar>
          </w:tcPr>
          <w:p w14:paraId="644BDF3F" w14:textId="77777777" w:rsidR="00F41E9C" w:rsidRDefault="00F41E9C" w:rsidP="00E0454E">
            <w:pPr>
              <w:spacing w:before="100" w:after="100"/>
              <w:ind w:left="100" w:right="100"/>
              <w:jc w:val="center"/>
              <w:rPr>
                <w:ins w:id="482" w:author="Andrew Mertens" w:date="2022-12-14T02:24:00Z"/>
              </w:rPr>
            </w:pPr>
            <w:ins w:id="483" w:author="Andrew Mertens" w:date="2022-12-14T02:24:00Z">
              <w:r>
                <w:rPr>
                  <w:rFonts w:ascii="DejaVu Sans" w:eastAsia="DejaVu Sans" w:hAnsi="DejaVu Sans" w:cs="DejaVu Sans"/>
                  <w:color w:val="000000"/>
                  <w:sz w:val="18"/>
                  <w:szCs w:val="18"/>
                </w:rPr>
                <w:t>14</w:t>
              </w:r>
            </w:ins>
          </w:p>
        </w:tc>
        <w:tc>
          <w:tcPr>
            <w:tcW w:w="0" w:type="auto"/>
            <w:shd w:val="clear" w:color="auto" w:fill="FFFFFF"/>
            <w:tcMar>
              <w:top w:w="0" w:type="dxa"/>
              <w:left w:w="0" w:type="dxa"/>
              <w:bottom w:w="0" w:type="dxa"/>
              <w:right w:w="0" w:type="dxa"/>
            </w:tcMar>
          </w:tcPr>
          <w:p w14:paraId="4DC06E65" w14:textId="77777777" w:rsidR="00F41E9C" w:rsidRDefault="00F41E9C" w:rsidP="00E0454E">
            <w:pPr>
              <w:spacing w:before="100" w:after="100"/>
              <w:ind w:left="100" w:right="100"/>
              <w:rPr>
                <w:ins w:id="484" w:author="Andrew Mertens" w:date="2022-12-14T02:24:00Z"/>
              </w:rPr>
            </w:pPr>
            <w:ins w:id="485" w:author="Andrew Mertens" w:date="2022-12-14T02:24:00Z">
              <w:r>
                <w:rPr>
                  <w:rFonts w:ascii="DejaVu Sans" w:eastAsia="DejaVu Sans" w:hAnsi="DejaVu Sans" w:cs="DejaVu Sans"/>
                  <w:color w:val="000000"/>
                  <w:sz w:val="18"/>
                  <w:szCs w:val="18"/>
                </w:rPr>
                <w:t>Describe any methods used to assess risk of bias due to missing results in a synthesis (arising from reporting biases).</w:t>
              </w:r>
            </w:ins>
          </w:p>
        </w:tc>
        <w:tc>
          <w:tcPr>
            <w:tcW w:w="0" w:type="auto"/>
            <w:tcBorders>
              <w:right w:val="single" w:sz="8" w:space="0" w:color="000000"/>
            </w:tcBorders>
            <w:shd w:val="clear" w:color="auto" w:fill="FFFFFF"/>
            <w:tcMar>
              <w:top w:w="0" w:type="dxa"/>
              <w:left w:w="0" w:type="dxa"/>
              <w:bottom w:w="0" w:type="dxa"/>
              <w:right w:w="0" w:type="dxa"/>
            </w:tcMar>
          </w:tcPr>
          <w:p w14:paraId="6A57F1DB" w14:textId="77777777" w:rsidR="00F41E9C" w:rsidRDefault="00F41E9C" w:rsidP="00E0454E">
            <w:pPr>
              <w:spacing w:before="100" w:after="100"/>
              <w:ind w:left="100" w:right="100"/>
              <w:jc w:val="center"/>
              <w:rPr>
                <w:ins w:id="486" w:author="Andrew Mertens" w:date="2022-12-14T02:24:00Z"/>
              </w:rPr>
            </w:pPr>
            <w:ins w:id="487" w:author="Andrew Mertens" w:date="2022-12-14T02:24:00Z">
              <w:r>
                <w:rPr>
                  <w:rFonts w:ascii="DejaVu Sans" w:eastAsia="DejaVu Sans" w:hAnsi="DejaVu Sans" w:cs="DejaVu Sans"/>
                  <w:color w:val="000000"/>
                  <w:sz w:val="18"/>
                  <w:szCs w:val="18"/>
                </w:rPr>
                <w:t>Not applicable</w:t>
              </w:r>
            </w:ins>
          </w:p>
        </w:tc>
      </w:tr>
      <w:tr w:rsidR="00F41E9C" w14:paraId="7EABE02C" w14:textId="77777777" w:rsidTr="00E0454E">
        <w:trPr>
          <w:cantSplit/>
          <w:jc w:val="center"/>
          <w:ins w:id="488"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DEEA8A3" w14:textId="77777777" w:rsidR="00F41E9C" w:rsidRDefault="00F41E9C" w:rsidP="00E0454E">
            <w:pPr>
              <w:spacing w:before="100" w:after="100"/>
              <w:ind w:left="100" w:right="100"/>
              <w:rPr>
                <w:ins w:id="489" w:author="Andrew Mertens" w:date="2022-12-14T02:24:00Z"/>
              </w:rPr>
            </w:pPr>
            <w:ins w:id="490" w:author="Andrew Mertens" w:date="2022-12-14T02:24:00Z">
              <w:r>
                <w:rPr>
                  <w:rFonts w:ascii="DejaVu Sans" w:eastAsia="DejaVu Sans" w:hAnsi="DejaVu Sans" w:cs="DejaVu Sans"/>
                  <w:b/>
                  <w:color w:val="000000"/>
                  <w:sz w:val="18"/>
                  <w:szCs w:val="18"/>
                </w:rPr>
                <w:t>Certainty assessment</w:t>
              </w:r>
            </w:ins>
          </w:p>
        </w:tc>
        <w:tc>
          <w:tcPr>
            <w:tcW w:w="0" w:type="auto"/>
            <w:shd w:val="clear" w:color="auto" w:fill="FFFFFF"/>
            <w:tcMar>
              <w:top w:w="0" w:type="dxa"/>
              <w:left w:w="0" w:type="dxa"/>
              <w:bottom w:w="0" w:type="dxa"/>
              <w:right w:w="0" w:type="dxa"/>
            </w:tcMar>
          </w:tcPr>
          <w:p w14:paraId="47C8666E" w14:textId="77777777" w:rsidR="00F41E9C" w:rsidRDefault="00F41E9C" w:rsidP="00E0454E">
            <w:pPr>
              <w:spacing w:before="100" w:after="100"/>
              <w:ind w:left="100" w:right="100"/>
              <w:jc w:val="center"/>
              <w:rPr>
                <w:ins w:id="491" w:author="Andrew Mertens" w:date="2022-12-14T02:24:00Z"/>
              </w:rPr>
            </w:pPr>
            <w:ins w:id="492" w:author="Andrew Mertens" w:date="2022-12-14T02:24:00Z">
              <w:r>
                <w:rPr>
                  <w:rFonts w:ascii="DejaVu Sans" w:eastAsia="DejaVu Sans" w:hAnsi="DejaVu Sans" w:cs="DejaVu Sans"/>
                  <w:color w:val="000000"/>
                  <w:sz w:val="18"/>
                  <w:szCs w:val="18"/>
                </w:rPr>
                <w:t>15</w:t>
              </w:r>
            </w:ins>
          </w:p>
        </w:tc>
        <w:tc>
          <w:tcPr>
            <w:tcW w:w="0" w:type="auto"/>
            <w:shd w:val="clear" w:color="auto" w:fill="FFFFFF"/>
            <w:tcMar>
              <w:top w:w="0" w:type="dxa"/>
              <w:left w:w="0" w:type="dxa"/>
              <w:bottom w:w="0" w:type="dxa"/>
              <w:right w:w="0" w:type="dxa"/>
            </w:tcMar>
          </w:tcPr>
          <w:p w14:paraId="6E0E757B" w14:textId="77777777" w:rsidR="00F41E9C" w:rsidRDefault="00F41E9C" w:rsidP="00E0454E">
            <w:pPr>
              <w:spacing w:before="100" w:after="100"/>
              <w:ind w:left="100" w:right="100"/>
              <w:rPr>
                <w:ins w:id="493" w:author="Andrew Mertens" w:date="2022-12-14T02:24:00Z"/>
              </w:rPr>
            </w:pPr>
            <w:ins w:id="494" w:author="Andrew Mertens" w:date="2022-12-14T02:24:00Z">
              <w:r>
                <w:rPr>
                  <w:rFonts w:ascii="DejaVu Sans" w:eastAsia="DejaVu Sans" w:hAnsi="DejaVu Sans" w:cs="DejaVu Sans"/>
                  <w:color w:val="000000"/>
                  <w:sz w:val="18"/>
                  <w:szCs w:val="18"/>
                </w:rPr>
                <w:t>Describe any methods used to assess certainty (or confidence) in the body of evidence for an outcome.</w:t>
              </w:r>
            </w:ins>
          </w:p>
        </w:tc>
        <w:tc>
          <w:tcPr>
            <w:tcW w:w="0" w:type="auto"/>
            <w:tcBorders>
              <w:right w:val="single" w:sz="8" w:space="0" w:color="000000"/>
            </w:tcBorders>
            <w:shd w:val="clear" w:color="auto" w:fill="FFFFFF"/>
            <w:tcMar>
              <w:top w:w="0" w:type="dxa"/>
              <w:left w:w="0" w:type="dxa"/>
              <w:bottom w:w="0" w:type="dxa"/>
              <w:right w:w="0" w:type="dxa"/>
            </w:tcMar>
          </w:tcPr>
          <w:p w14:paraId="3BBDE2A0" w14:textId="77777777" w:rsidR="00F41E9C" w:rsidRDefault="00F41E9C" w:rsidP="00E0454E">
            <w:pPr>
              <w:spacing w:before="100" w:after="100"/>
              <w:ind w:left="100" w:right="100"/>
              <w:jc w:val="center"/>
              <w:rPr>
                <w:ins w:id="495" w:author="Andrew Mertens" w:date="2022-12-14T02:24:00Z"/>
              </w:rPr>
            </w:pPr>
            <w:ins w:id="496" w:author="Andrew Mertens" w:date="2022-12-14T02:24:00Z">
              <w:r>
                <w:rPr>
                  <w:rFonts w:ascii="DejaVu Sans" w:eastAsia="DejaVu Sans" w:hAnsi="DejaVu Sans" w:cs="DejaVu Sans"/>
                  <w:color w:val="000000"/>
                  <w:sz w:val="18"/>
                  <w:szCs w:val="18"/>
                </w:rPr>
                <w:t>Not applicable</w:t>
              </w:r>
            </w:ins>
          </w:p>
        </w:tc>
      </w:tr>
      <w:tr w:rsidR="00F41E9C" w14:paraId="5743305E" w14:textId="77777777" w:rsidTr="00E0454E">
        <w:trPr>
          <w:cantSplit/>
          <w:jc w:val="center"/>
          <w:ins w:id="497"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22C40633" w14:textId="77777777" w:rsidR="00F41E9C" w:rsidRDefault="00F41E9C" w:rsidP="00E0454E">
            <w:pPr>
              <w:spacing w:before="100" w:after="100"/>
              <w:ind w:left="100" w:right="100"/>
              <w:rPr>
                <w:ins w:id="498" w:author="Andrew Mertens" w:date="2022-12-14T02:24:00Z"/>
              </w:rPr>
            </w:pPr>
            <w:ins w:id="499" w:author="Andrew Mertens" w:date="2022-12-14T02:24:00Z">
              <w:r>
                <w:rPr>
                  <w:rFonts w:ascii="DejaVu Sans" w:eastAsia="DejaVu Sans" w:hAnsi="DejaVu Sans" w:cs="DejaVu Sans"/>
                  <w:b/>
                  <w:color w:val="000000"/>
                  <w:sz w:val="18"/>
                  <w:szCs w:val="18"/>
                </w:rPr>
                <w:lastRenderedPageBreak/>
                <w:t>RESULTS</w:t>
              </w:r>
            </w:ins>
          </w:p>
        </w:tc>
        <w:tc>
          <w:tcPr>
            <w:tcW w:w="0" w:type="auto"/>
            <w:shd w:val="clear" w:color="auto" w:fill="FFFFCC"/>
            <w:tcMar>
              <w:top w:w="0" w:type="dxa"/>
              <w:left w:w="0" w:type="dxa"/>
              <w:bottom w:w="0" w:type="dxa"/>
              <w:right w:w="0" w:type="dxa"/>
            </w:tcMar>
          </w:tcPr>
          <w:p w14:paraId="552EA313" w14:textId="77777777" w:rsidR="00F41E9C" w:rsidRDefault="00F41E9C" w:rsidP="00E0454E">
            <w:pPr>
              <w:spacing w:before="100" w:after="100"/>
              <w:ind w:left="100" w:right="100"/>
              <w:jc w:val="center"/>
              <w:rPr>
                <w:ins w:id="500" w:author="Andrew Mertens" w:date="2022-12-14T02:24:00Z"/>
              </w:rPr>
            </w:pPr>
          </w:p>
        </w:tc>
        <w:tc>
          <w:tcPr>
            <w:tcW w:w="0" w:type="auto"/>
            <w:shd w:val="clear" w:color="auto" w:fill="FFFFCC"/>
            <w:tcMar>
              <w:top w:w="0" w:type="dxa"/>
              <w:left w:w="0" w:type="dxa"/>
              <w:bottom w:w="0" w:type="dxa"/>
              <w:right w:w="0" w:type="dxa"/>
            </w:tcMar>
          </w:tcPr>
          <w:p w14:paraId="7932F3DB" w14:textId="77777777" w:rsidR="00F41E9C" w:rsidRDefault="00F41E9C" w:rsidP="00E0454E">
            <w:pPr>
              <w:spacing w:before="100" w:after="100"/>
              <w:ind w:left="100" w:right="100"/>
              <w:rPr>
                <w:ins w:id="501"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32C1FE3D" w14:textId="77777777" w:rsidR="00F41E9C" w:rsidRDefault="00F41E9C" w:rsidP="00E0454E">
            <w:pPr>
              <w:spacing w:before="100" w:after="100"/>
              <w:ind w:left="100" w:right="100"/>
              <w:jc w:val="center"/>
              <w:rPr>
                <w:ins w:id="502" w:author="Andrew Mertens" w:date="2022-12-14T02:24:00Z"/>
              </w:rPr>
            </w:pPr>
          </w:p>
        </w:tc>
      </w:tr>
      <w:tr w:rsidR="00F41E9C" w14:paraId="2BE96F85" w14:textId="77777777" w:rsidTr="00E0454E">
        <w:trPr>
          <w:cantSplit/>
          <w:jc w:val="center"/>
          <w:ins w:id="503"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47A3678E" w14:textId="77777777" w:rsidR="00F41E9C" w:rsidRDefault="00F41E9C" w:rsidP="00E0454E">
            <w:pPr>
              <w:spacing w:before="100" w:after="100"/>
              <w:ind w:left="100" w:right="100"/>
              <w:rPr>
                <w:ins w:id="504" w:author="Andrew Mertens" w:date="2022-12-14T02:24:00Z"/>
              </w:rPr>
            </w:pPr>
            <w:ins w:id="505" w:author="Andrew Mertens" w:date="2022-12-14T02:24:00Z">
              <w:r>
                <w:rPr>
                  <w:rFonts w:ascii="DejaVu Sans" w:eastAsia="DejaVu Sans" w:hAnsi="DejaVu Sans" w:cs="DejaVu Sans"/>
                  <w:b/>
                  <w:color w:val="000000"/>
                  <w:sz w:val="18"/>
                  <w:szCs w:val="18"/>
                </w:rPr>
                <w:t>Study selection</w:t>
              </w:r>
            </w:ins>
          </w:p>
        </w:tc>
        <w:tc>
          <w:tcPr>
            <w:tcW w:w="0" w:type="auto"/>
            <w:shd w:val="clear" w:color="auto" w:fill="FFFFFF"/>
            <w:tcMar>
              <w:top w:w="0" w:type="dxa"/>
              <w:left w:w="0" w:type="dxa"/>
              <w:bottom w:w="0" w:type="dxa"/>
              <w:right w:w="0" w:type="dxa"/>
            </w:tcMar>
          </w:tcPr>
          <w:p w14:paraId="62C89185" w14:textId="77777777" w:rsidR="00F41E9C" w:rsidRDefault="00F41E9C" w:rsidP="00E0454E">
            <w:pPr>
              <w:spacing w:before="100" w:after="100"/>
              <w:ind w:left="100" w:right="100"/>
              <w:jc w:val="center"/>
              <w:rPr>
                <w:ins w:id="506" w:author="Andrew Mertens" w:date="2022-12-14T02:24:00Z"/>
              </w:rPr>
            </w:pPr>
            <w:ins w:id="507" w:author="Andrew Mertens" w:date="2022-12-14T02:24:00Z">
              <w:r>
                <w:rPr>
                  <w:rFonts w:ascii="DejaVu Sans" w:eastAsia="DejaVu Sans" w:hAnsi="DejaVu Sans" w:cs="DejaVu Sans"/>
                  <w:color w:val="000000"/>
                  <w:sz w:val="18"/>
                  <w:szCs w:val="18"/>
                </w:rPr>
                <w:t>16a</w:t>
              </w:r>
            </w:ins>
          </w:p>
        </w:tc>
        <w:tc>
          <w:tcPr>
            <w:tcW w:w="0" w:type="auto"/>
            <w:shd w:val="clear" w:color="auto" w:fill="FFFFFF"/>
            <w:tcMar>
              <w:top w:w="0" w:type="dxa"/>
              <w:left w:w="0" w:type="dxa"/>
              <w:bottom w:w="0" w:type="dxa"/>
              <w:right w:w="0" w:type="dxa"/>
            </w:tcMar>
          </w:tcPr>
          <w:p w14:paraId="43837A7A" w14:textId="77777777" w:rsidR="00F41E9C" w:rsidRDefault="00F41E9C" w:rsidP="00E0454E">
            <w:pPr>
              <w:spacing w:before="100" w:after="100"/>
              <w:ind w:left="100" w:right="100"/>
              <w:rPr>
                <w:ins w:id="508" w:author="Andrew Mertens" w:date="2022-12-14T02:24:00Z"/>
              </w:rPr>
            </w:pPr>
            <w:ins w:id="509" w:author="Andrew Mertens" w:date="2022-12-14T02:24:00Z">
              <w:r>
                <w:rPr>
                  <w:rFonts w:ascii="DejaVu Sans" w:eastAsia="DejaVu Sans" w:hAnsi="DejaVu Sans" w:cs="DejaVu Sans"/>
                  <w:color w:val="000000"/>
                  <w:sz w:val="18"/>
                  <w:szCs w:val="18"/>
                </w:rPr>
                <w:t>Describe the results of the search and selection process, from the number of records identified in the search to the number of studies included in the review, ideally using a flow diagram.</w:t>
              </w:r>
            </w:ins>
          </w:p>
        </w:tc>
        <w:tc>
          <w:tcPr>
            <w:tcW w:w="0" w:type="auto"/>
            <w:tcBorders>
              <w:right w:val="single" w:sz="8" w:space="0" w:color="000000"/>
            </w:tcBorders>
            <w:shd w:val="clear" w:color="auto" w:fill="FFFFFF"/>
            <w:tcMar>
              <w:top w:w="0" w:type="dxa"/>
              <w:left w:w="0" w:type="dxa"/>
              <w:bottom w:w="0" w:type="dxa"/>
              <w:right w:w="0" w:type="dxa"/>
            </w:tcMar>
          </w:tcPr>
          <w:p w14:paraId="25FE6806" w14:textId="77777777" w:rsidR="00F41E9C" w:rsidRDefault="00F41E9C" w:rsidP="00E0454E">
            <w:pPr>
              <w:spacing w:before="100" w:after="100"/>
              <w:ind w:left="100" w:right="100"/>
              <w:jc w:val="center"/>
              <w:rPr>
                <w:ins w:id="510" w:author="Andrew Mertens" w:date="2022-12-14T02:24:00Z"/>
              </w:rPr>
            </w:pPr>
            <w:ins w:id="511" w:author="Andrew Mertens" w:date="2022-12-14T02:24:00Z">
              <w:r>
                <w:rPr>
                  <w:rFonts w:ascii="DejaVu Sans" w:eastAsia="DejaVu Sans" w:hAnsi="DejaVu Sans" w:cs="DejaVu Sans"/>
                  <w:color w:val="000000"/>
                  <w:sz w:val="18"/>
                  <w:szCs w:val="18"/>
                </w:rPr>
                <w:t>Figure S1</w:t>
              </w:r>
            </w:ins>
          </w:p>
        </w:tc>
      </w:tr>
      <w:tr w:rsidR="00F41E9C" w14:paraId="423BF719" w14:textId="77777777" w:rsidTr="00E0454E">
        <w:trPr>
          <w:cantSplit/>
          <w:jc w:val="center"/>
          <w:ins w:id="512"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356803C7" w14:textId="77777777" w:rsidR="00F41E9C" w:rsidRDefault="00F41E9C" w:rsidP="00E0454E">
            <w:pPr>
              <w:spacing w:before="100" w:after="100"/>
              <w:ind w:left="100" w:right="100"/>
              <w:rPr>
                <w:ins w:id="513" w:author="Andrew Mertens" w:date="2022-12-14T02:24:00Z"/>
              </w:rPr>
            </w:pPr>
          </w:p>
        </w:tc>
        <w:tc>
          <w:tcPr>
            <w:tcW w:w="0" w:type="auto"/>
            <w:shd w:val="clear" w:color="auto" w:fill="FFFFFF"/>
            <w:tcMar>
              <w:top w:w="0" w:type="dxa"/>
              <w:left w:w="0" w:type="dxa"/>
              <w:bottom w:w="0" w:type="dxa"/>
              <w:right w:w="0" w:type="dxa"/>
            </w:tcMar>
          </w:tcPr>
          <w:p w14:paraId="7265C78D" w14:textId="77777777" w:rsidR="00F41E9C" w:rsidRDefault="00F41E9C" w:rsidP="00E0454E">
            <w:pPr>
              <w:spacing w:before="100" w:after="100"/>
              <w:ind w:left="100" w:right="100"/>
              <w:jc w:val="center"/>
              <w:rPr>
                <w:ins w:id="514" w:author="Andrew Mertens" w:date="2022-12-14T02:24:00Z"/>
              </w:rPr>
            </w:pPr>
            <w:ins w:id="515" w:author="Andrew Mertens" w:date="2022-12-14T02:24:00Z">
              <w:r>
                <w:rPr>
                  <w:rFonts w:ascii="DejaVu Sans" w:eastAsia="DejaVu Sans" w:hAnsi="DejaVu Sans" w:cs="DejaVu Sans"/>
                  <w:color w:val="000000"/>
                  <w:sz w:val="18"/>
                  <w:szCs w:val="18"/>
                </w:rPr>
                <w:t>16b</w:t>
              </w:r>
            </w:ins>
          </w:p>
        </w:tc>
        <w:tc>
          <w:tcPr>
            <w:tcW w:w="0" w:type="auto"/>
            <w:shd w:val="clear" w:color="auto" w:fill="FFFFFF"/>
            <w:tcMar>
              <w:top w:w="0" w:type="dxa"/>
              <w:left w:w="0" w:type="dxa"/>
              <w:bottom w:w="0" w:type="dxa"/>
              <w:right w:w="0" w:type="dxa"/>
            </w:tcMar>
          </w:tcPr>
          <w:p w14:paraId="45A55965" w14:textId="77777777" w:rsidR="00F41E9C" w:rsidRDefault="00F41E9C" w:rsidP="00E0454E">
            <w:pPr>
              <w:spacing w:before="100" w:after="100"/>
              <w:ind w:left="100" w:right="100"/>
              <w:rPr>
                <w:ins w:id="516" w:author="Andrew Mertens" w:date="2022-12-14T02:24:00Z"/>
              </w:rPr>
            </w:pPr>
            <w:ins w:id="517" w:author="Andrew Mertens" w:date="2022-12-14T02:24:00Z">
              <w:r>
                <w:rPr>
                  <w:rFonts w:ascii="DejaVu Sans" w:eastAsia="DejaVu Sans" w:hAnsi="DejaVu Sans" w:cs="DejaVu Sans"/>
                  <w:color w:val="000000"/>
                  <w:sz w:val="18"/>
                  <w:szCs w:val="18"/>
                </w:rPr>
                <w:t>Cite studies that might appear to meet the inclusion criteria, but which were excluded, and explain why they were excluded.</w:t>
              </w:r>
            </w:ins>
          </w:p>
        </w:tc>
        <w:tc>
          <w:tcPr>
            <w:tcW w:w="0" w:type="auto"/>
            <w:tcBorders>
              <w:right w:val="single" w:sz="8" w:space="0" w:color="000000"/>
            </w:tcBorders>
            <w:shd w:val="clear" w:color="auto" w:fill="FFFFFF"/>
            <w:tcMar>
              <w:top w:w="0" w:type="dxa"/>
              <w:left w:w="0" w:type="dxa"/>
              <w:bottom w:w="0" w:type="dxa"/>
              <w:right w:w="0" w:type="dxa"/>
            </w:tcMar>
          </w:tcPr>
          <w:p w14:paraId="73634431" w14:textId="77777777" w:rsidR="00F41E9C" w:rsidRDefault="00F41E9C" w:rsidP="00E0454E">
            <w:pPr>
              <w:spacing w:before="100" w:after="100"/>
              <w:ind w:left="100" w:right="100"/>
              <w:jc w:val="center"/>
              <w:rPr>
                <w:ins w:id="518" w:author="Andrew Mertens" w:date="2022-12-14T02:24:00Z"/>
              </w:rPr>
            </w:pPr>
            <w:ins w:id="519" w:author="Andrew Mertens" w:date="2022-12-14T02:24:00Z">
              <w:r>
                <w:rPr>
                  <w:rFonts w:ascii="DejaVu Sans" w:eastAsia="DejaVu Sans" w:hAnsi="DejaVu Sans" w:cs="DejaVu Sans"/>
                  <w:color w:val="000000"/>
                  <w:sz w:val="18"/>
                  <w:szCs w:val="18"/>
                </w:rPr>
                <w:t>Results, paragraph 1</w:t>
              </w:r>
            </w:ins>
          </w:p>
        </w:tc>
      </w:tr>
      <w:tr w:rsidR="00F41E9C" w14:paraId="4A01C2E7" w14:textId="77777777" w:rsidTr="00E0454E">
        <w:trPr>
          <w:cantSplit/>
          <w:jc w:val="center"/>
          <w:ins w:id="520"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183581F" w14:textId="77777777" w:rsidR="00F41E9C" w:rsidRDefault="00F41E9C" w:rsidP="00E0454E">
            <w:pPr>
              <w:spacing w:before="100" w:after="100"/>
              <w:ind w:left="100" w:right="100"/>
              <w:rPr>
                <w:ins w:id="521" w:author="Andrew Mertens" w:date="2022-12-14T02:24:00Z"/>
              </w:rPr>
            </w:pPr>
            <w:ins w:id="522" w:author="Andrew Mertens" w:date="2022-12-14T02:24:00Z">
              <w:r>
                <w:rPr>
                  <w:rFonts w:ascii="DejaVu Sans" w:eastAsia="DejaVu Sans" w:hAnsi="DejaVu Sans" w:cs="DejaVu Sans"/>
                  <w:b/>
                  <w:color w:val="000000"/>
                  <w:sz w:val="18"/>
                  <w:szCs w:val="18"/>
                </w:rPr>
                <w:t>Study characteristics</w:t>
              </w:r>
            </w:ins>
          </w:p>
        </w:tc>
        <w:tc>
          <w:tcPr>
            <w:tcW w:w="0" w:type="auto"/>
            <w:shd w:val="clear" w:color="auto" w:fill="FFFFFF"/>
            <w:tcMar>
              <w:top w:w="0" w:type="dxa"/>
              <w:left w:w="0" w:type="dxa"/>
              <w:bottom w:w="0" w:type="dxa"/>
              <w:right w:w="0" w:type="dxa"/>
            </w:tcMar>
          </w:tcPr>
          <w:p w14:paraId="76D84F29" w14:textId="77777777" w:rsidR="00F41E9C" w:rsidRDefault="00F41E9C" w:rsidP="00E0454E">
            <w:pPr>
              <w:spacing w:before="100" w:after="100"/>
              <w:ind w:left="100" w:right="100"/>
              <w:jc w:val="center"/>
              <w:rPr>
                <w:ins w:id="523" w:author="Andrew Mertens" w:date="2022-12-14T02:24:00Z"/>
              </w:rPr>
            </w:pPr>
            <w:ins w:id="524" w:author="Andrew Mertens" w:date="2022-12-14T02:24:00Z">
              <w:r>
                <w:rPr>
                  <w:rFonts w:ascii="DejaVu Sans" w:eastAsia="DejaVu Sans" w:hAnsi="DejaVu Sans" w:cs="DejaVu Sans"/>
                  <w:color w:val="000000"/>
                  <w:sz w:val="18"/>
                  <w:szCs w:val="18"/>
                </w:rPr>
                <w:t>17</w:t>
              </w:r>
            </w:ins>
          </w:p>
        </w:tc>
        <w:tc>
          <w:tcPr>
            <w:tcW w:w="0" w:type="auto"/>
            <w:shd w:val="clear" w:color="auto" w:fill="FFFFFF"/>
            <w:tcMar>
              <w:top w:w="0" w:type="dxa"/>
              <w:left w:w="0" w:type="dxa"/>
              <w:bottom w:w="0" w:type="dxa"/>
              <w:right w:w="0" w:type="dxa"/>
            </w:tcMar>
          </w:tcPr>
          <w:p w14:paraId="6361D70C" w14:textId="77777777" w:rsidR="00F41E9C" w:rsidRDefault="00F41E9C" w:rsidP="00E0454E">
            <w:pPr>
              <w:spacing w:before="100" w:after="100"/>
              <w:ind w:left="100" w:right="100"/>
              <w:rPr>
                <w:ins w:id="525" w:author="Andrew Mertens" w:date="2022-12-14T02:24:00Z"/>
              </w:rPr>
            </w:pPr>
            <w:ins w:id="526" w:author="Andrew Mertens" w:date="2022-12-14T02:24:00Z">
              <w:r>
                <w:rPr>
                  <w:rFonts w:ascii="DejaVu Sans" w:eastAsia="DejaVu Sans" w:hAnsi="DejaVu Sans" w:cs="DejaVu Sans"/>
                  <w:color w:val="000000"/>
                  <w:sz w:val="18"/>
                  <w:szCs w:val="18"/>
                </w:rPr>
                <w:t>Cite each included study and present its characteristics.</w:t>
              </w:r>
            </w:ins>
          </w:p>
        </w:tc>
        <w:tc>
          <w:tcPr>
            <w:tcW w:w="0" w:type="auto"/>
            <w:tcBorders>
              <w:right w:val="single" w:sz="8" w:space="0" w:color="000000"/>
            </w:tcBorders>
            <w:shd w:val="clear" w:color="auto" w:fill="FFFFFF"/>
            <w:tcMar>
              <w:top w:w="0" w:type="dxa"/>
              <w:left w:w="0" w:type="dxa"/>
              <w:bottom w:w="0" w:type="dxa"/>
              <w:right w:w="0" w:type="dxa"/>
            </w:tcMar>
          </w:tcPr>
          <w:p w14:paraId="3B83CAA4" w14:textId="77777777" w:rsidR="00F41E9C" w:rsidRDefault="00F41E9C" w:rsidP="00E0454E">
            <w:pPr>
              <w:spacing w:before="100" w:after="100"/>
              <w:ind w:left="100" w:right="100"/>
              <w:jc w:val="center"/>
              <w:rPr>
                <w:ins w:id="527" w:author="Andrew Mertens" w:date="2022-12-14T02:24:00Z"/>
              </w:rPr>
            </w:pPr>
            <w:ins w:id="528" w:author="Andrew Mertens" w:date="2022-12-14T02:24:00Z">
              <w:r>
                <w:rPr>
                  <w:rFonts w:ascii="DejaVu Sans" w:eastAsia="DejaVu Sans" w:hAnsi="DejaVu Sans" w:cs="DejaVu Sans"/>
                  <w:color w:val="000000"/>
                  <w:sz w:val="18"/>
                  <w:szCs w:val="18"/>
                </w:rPr>
                <w:t>Results, paragraph 1</w:t>
              </w:r>
            </w:ins>
          </w:p>
        </w:tc>
      </w:tr>
      <w:tr w:rsidR="00F41E9C" w14:paraId="205FE9B1" w14:textId="77777777" w:rsidTr="00E0454E">
        <w:trPr>
          <w:cantSplit/>
          <w:jc w:val="center"/>
          <w:ins w:id="529"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409F0324" w14:textId="77777777" w:rsidR="00F41E9C" w:rsidRDefault="00F41E9C" w:rsidP="00E0454E">
            <w:pPr>
              <w:spacing w:before="100" w:after="100"/>
              <w:ind w:left="100" w:right="100"/>
              <w:rPr>
                <w:ins w:id="530" w:author="Andrew Mertens" w:date="2022-12-14T02:24:00Z"/>
              </w:rPr>
            </w:pPr>
            <w:ins w:id="531" w:author="Andrew Mertens" w:date="2022-12-14T02:24:00Z">
              <w:r>
                <w:rPr>
                  <w:rFonts w:ascii="DejaVu Sans" w:eastAsia="DejaVu Sans" w:hAnsi="DejaVu Sans" w:cs="DejaVu Sans"/>
                  <w:b/>
                  <w:color w:val="000000"/>
                  <w:sz w:val="18"/>
                  <w:szCs w:val="18"/>
                </w:rPr>
                <w:t>Risk of bias in studies</w:t>
              </w:r>
            </w:ins>
          </w:p>
        </w:tc>
        <w:tc>
          <w:tcPr>
            <w:tcW w:w="0" w:type="auto"/>
            <w:shd w:val="clear" w:color="auto" w:fill="FFFFFF"/>
            <w:tcMar>
              <w:top w:w="0" w:type="dxa"/>
              <w:left w:w="0" w:type="dxa"/>
              <w:bottom w:w="0" w:type="dxa"/>
              <w:right w:w="0" w:type="dxa"/>
            </w:tcMar>
          </w:tcPr>
          <w:p w14:paraId="2F485325" w14:textId="77777777" w:rsidR="00F41E9C" w:rsidRDefault="00F41E9C" w:rsidP="00E0454E">
            <w:pPr>
              <w:spacing w:before="100" w:after="100"/>
              <w:ind w:left="100" w:right="100"/>
              <w:jc w:val="center"/>
              <w:rPr>
                <w:ins w:id="532" w:author="Andrew Mertens" w:date="2022-12-14T02:24:00Z"/>
              </w:rPr>
            </w:pPr>
            <w:ins w:id="533" w:author="Andrew Mertens" w:date="2022-12-14T02:24:00Z">
              <w:r>
                <w:rPr>
                  <w:rFonts w:ascii="DejaVu Sans" w:eastAsia="DejaVu Sans" w:hAnsi="DejaVu Sans" w:cs="DejaVu Sans"/>
                  <w:color w:val="000000"/>
                  <w:sz w:val="18"/>
                  <w:szCs w:val="18"/>
                </w:rPr>
                <w:t>18</w:t>
              </w:r>
            </w:ins>
          </w:p>
        </w:tc>
        <w:tc>
          <w:tcPr>
            <w:tcW w:w="0" w:type="auto"/>
            <w:shd w:val="clear" w:color="auto" w:fill="FFFFFF"/>
            <w:tcMar>
              <w:top w:w="0" w:type="dxa"/>
              <w:left w:w="0" w:type="dxa"/>
              <w:bottom w:w="0" w:type="dxa"/>
              <w:right w:w="0" w:type="dxa"/>
            </w:tcMar>
          </w:tcPr>
          <w:p w14:paraId="04AA8ED5" w14:textId="77777777" w:rsidR="00F41E9C" w:rsidRDefault="00F41E9C" w:rsidP="00E0454E">
            <w:pPr>
              <w:spacing w:before="100" w:after="100"/>
              <w:ind w:left="100" w:right="100"/>
              <w:rPr>
                <w:ins w:id="534" w:author="Andrew Mertens" w:date="2022-12-14T02:24:00Z"/>
              </w:rPr>
            </w:pPr>
            <w:ins w:id="535" w:author="Andrew Mertens" w:date="2022-12-14T02:24:00Z">
              <w:r>
                <w:rPr>
                  <w:rFonts w:ascii="DejaVu Sans" w:eastAsia="DejaVu Sans" w:hAnsi="DejaVu Sans" w:cs="DejaVu Sans"/>
                  <w:color w:val="000000"/>
                  <w:sz w:val="18"/>
                  <w:szCs w:val="18"/>
                </w:rPr>
                <w:t>Present assessments of risk of bias for each included study.</w:t>
              </w:r>
            </w:ins>
          </w:p>
        </w:tc>
        <w:tc>
          <w:tcPr>
            <w:tcW w:w="0" w:type="auto"/>
            <w:tcBorders>
              <w:right w:val="single" w:sz="8" w:space="0" w:color="000000"/>
            </w:tcBorders>
            <w:shd w:val="clear" w:color="auto" w:fill="FFFFFF"/>
            <w:tcMar>
              <w:top w:w="0" w:type="dxa"/>
              <w:left w:w="0" w:type="dxa"/>
              <w:bottom w:w="0" w:type="dxa"/>
              <w:right w:w="0" w:type="dxa"/>
            </w:tcMar>
          </w:tcPr>
          <w:p w14:paraId="1E36336F" w14:textId="77777777" w:rsidR="00F41E9C" w:rsidRDefault="00F41E9C" w:rsidP="00E0454E">
            <w:pPr>
              <w:spacing w:before="100" w:after="100"/>
              <w:ind w:left="100" w:right="100"/>
              <w:jc w:val="center"/>
              <w:rPr>
                <w:ins w:id="536" w:author="Andrew Mertens" w:date="2022-12-14T02:24:00Z"/>
              </w:rPr>
            </w:pPr>
            <w:ins w:id="537" w:author="Andrew Mertens" w:date="2022-12-14T02:24:00Z">
              <w:r>
                <w:rPr>
                  <w:rFonts w:ascii="DejaVu Sans" w:eastAsia="DejaVu Sans" w:hAnsi="DejaVu Sans" w:cs="DejaVu Sans"/>
                  <w:color w:val="000000"/>
                  <w:sz w:val="18"/>
                  <w:szCs w:val="18"/>
                </w:rPr>
                <w:t>Table S2</w:t>
              </w:r>
            </w:ins>
          </w:p>
        </w:tc>
      </w:tr>
      <w:tr w:rsidR="00F41E9C" w14:paraId="014CDEB4" w14:textId="77777777" w:rsidTr="00E0454E">
        <w:trPr>
          <w:cantSplit/>
          <w:jc w:val="center"/>
          <w:ins w:id="538"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A94DFE7" w14:textId="77777777" w:rsidR="00F41E9C" w:rsidRDefault="00F41E9C" w:rsidP="00E0454E">
            <w:pPr>
              <w:spacing w:before="100" w:after="100"/>
              <w:ind w:left="100" w:right="100"/>
              <w:rPr>
                <w:ins w:id="539" w:author="Andrew Mertens" w:date="2022-12-14T02:24:00Z"/>
              </w:rPr>
            </w:pPr>
            <w:ins w:id="540" w:author="Andrew Mertens" w:date="2022-12-14T02:24:00Z">
              <w:r>
                <w:rPr>
                  <w:rFonts w:ascii="DejaVu Sans" w:eastAsia="DejaVu Sans" w:hAnsi="DejaVu Sans" w:cs="DejaVu Sans"/>
                  <w:b/>
                  <w:color w:val="000000"/>
                  <w:sz w:val="18"/>
                  <w:szCs w:val="18"/>
                </w:rPr>
                <w:t>Results of individual studies</w:t>
              </w:r>
            </w:ins>
          </w:p>
        </w:tc>
        <w:tc>
          <w:tcPr>
            <w:tcW w:w="0" w:type="auto"/>
            <w:shd w:val="clear" w:color="auto" w:fill="FFFFFF"/>
            <w:tcMar>
              <w:top w:w="0" w:type="dxa"/>
              <w:left w:w="0" w:type="dxa"/>
              <w:bottom w:w="0" w:type="dxa"/>
              <w:right w:w="0" w:type="dxa"/>
            </w:tcMar>
          </w:tcPr>
          <w:p w14:paraId="5C5E6806" w14:textId="77777777" w:rsidR="00F41E9C" w:rsidRDefault="00F41E9C" w:rsidP="00E0454E">
            <w:pPr>
              <w:spacing w:before="100" w:after="100"/>
              <w:ind w:left="100" w:right="100"/>
              <w:jc w:val="center"/>
              <w:rPr>
                <w:ins w:id="541" w:author="Andrew Mertens" w:date="2022-12-14T02:24:00Z"/>
              </w:rPr>
            </w:pPr>
            <w:ins w:id="542" w:author="Andrew Mertens" w:date="2022-12-14T02:24:00Z">
              <w:r>
                <w:rPr>
                  <w:rFonts w:ascii="DejaVu Sans" w:eastAsia="DejaVu Sans" w:hAnsi="DejaVu Sans" w:cs="DejaVu Sans"/>
                  <w:color w:val="000000"/>
                  <w:sz w:val="18"/>
                  <w:szCs w:val="18"/>
                </w:rPr>
                <w:t>19</w:t>
              </w:r>
            </w:ins>
          </w:p>
        </w:tc>
        <w:tc>
          <w:tcPr>
            <w:tcW w:w="0" w:type="auto"/>
            <w:shd w:val="clear" w:color="auto" w:fill="FFFFFF"/>
            <w:tcMar>
              <w:top w:w="0" w:type="dxa"/>
              <w:left w:w="0" w:type="dxa"/>
              <w:bottom w:w="0" w:type="dxa"/>
              <w:right w:w="0" w:type="dxa"/>
            </w:tcMar>
          </w:tcPr>
          <w:p w14:paraId="2CC9967B" w14:textId="77777777" w:rsidR="00F41E9C" w:rsidRDefault="00F41E9C" w:rsidP="00E0454E">
            <w:pPr>
              <w:spacing w:before="100" w:after="100"/>
              <w:ind w:left="100" w:right="100"/>
              <w:rPr>
                <w:ins w:id="543" w:author="Andrew Mertens" w:date="2022-12-14T02:24:00Z"/>
              </w:rPr>
            </w:pPr>
            <w:ins w:id="544" w:author="Andrew Mertens" w:date="2022-12-14T02:24:00Z">
              <w:r>
                <w:rPr>
                  <w:rFonts w:ascii="DejaVu Sans" w:eastAsia="DejaVu Sans" w:hAnsi="DejaVu Sans" w:cs="DejaVu Sans"/>
                  <w:color w:val="000000"/>
                  <w:sz w:val="18"/>
                  <w:szCs w:val="18"/>
                </w:rPr>
                <w:t xml:space="preserve">For all outcomes, present, for each study: (a) summary statistics for each group (where appropriate) and (b) an effect </w:t>
              </w:r>
              <w:proofErr w:type="gramStart"/>
              <w:r>
                <w:rPr>
                  <w:rFonts w:ascii="DejaVu Sans" w:eastAsia="DejaVu Sans" w:hAnsi="DejaVu Sans" w:cs="DejaVu Sans"/>
                  <w:color w:val="000000"/>
                  <w:sz w:val="18"/>
                  <w:szCs w:val="18"/>
                </w:rPr>
                <w:t>estimate</w:t>
              </w:r>
              <w:proofErr w:type="gramEnd"/>
              <w:r>
                <w:rPr>
                  <w:rFonts w:ascii="DejaVu Sans" w:eastAsia="DejaVu Sans" w:hAnsi="DejaVu Sans" w:cs="DejaVu Sans"/>
                  <w:color w:val="000000"/>
                  <w:sz w:val="18"/>
                  <w:szCs w:val="18"/>
                </w:rPr>
                <w:t xml:space="preserve"> and its precision (e.g. confidence/credible interval), ideally using structured tables or plots.</w:t>
              </w:r>
            </w:ins>
          </w:p>
        </w:tc>
        <w:tc>
          <w:tcPr>
            <w:tcW w:w="0" w:type="auto"/>
            <w:tcBorders>
              <w:right w:val="single" w:sz="8" w:space="0" w:color="000000"/>
            </w:tcBorders>
            <w:shd w:val="clear" w:color="auto" w:fill="FFFFFF"/>
            <w:tcMar>
              <w:top w:w="0" w:type="dxa"/>
              <w:left w:w="0" w:type="dxa"/>
              <w:bottom w:w="0" w:type="dxa"/>
              <w:right w:w="0" w:type="dxa"/>
            </w:tcMar>
          </w:tcPr>
          <w:p w14:paraId="4C9EC087" w14:textId="77777777" w:rsidR="00F41E9C" w:rsidRDefault="00F41E9C" w:rsidP="00E0454E">
            <w:pPr>
              <w:spacing w:before="100" w:after="100"/>
              <w:ind w:left="100" w:right="100"/>
              <w:jc w:val="center"/>
              <w:rPr>
                <w:ins w:id="545" w:author="Andrew Mertens" w:date="2022-12-14T02:24:00Z"/>
              </w:rPr>
            </w:pPr>
            <w:ins w:id="546" w:author="Andrew Mertens" w:date="2022-12-14T02:24:00Z">
              <w:r>
                <w:rPr>
                  <w:rFonts w:ascii="DejaVu Sans" w:eastAsia="DejaVu Sans" w:hAnsi="DejaVu Sans" w:cs="DejaVu Sans"/>
                  <w:color w:val="000000"/>
                  <w:sz w:val="18"/>
                  <w:szCs w:val="18"/>
                </w:rPr>
                <w:t>Figures 1 ,2 3, S2-S20</w:t>
              </w:r>
            </w:ins>
          </w:p>
        </w:tc>
      </w:tr>
      <w:tr w:rsidR="00F41E9C" w14:paraId="741EF222" w14:textId="77777777" w:rsidTr="00E0454E">
        <w:trPr>
          <w:cantSplit/>
          <w:jc w:val="center"/>
          <w:ins w:id="547"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D0842D4" w14:textId="77777777" w:rsidR="00F41E9C" w:rsidRDefault="00F41E9C" w:rsidP="00E0454E">
            <w:pPr>
              <w:spacing w:before="100" w:after="100"/>
              <w:ind w:left="100" w:right="100"/>
              <w:rPr>
                <w:ins w:id="548" w:author="Andrew Mertens" w:date="2022-12-14T02:24:00Z"/>
              </w:rPr>
            </w:pPr>
            <w:ins w:id="549" w:author="Andrew Mertens" w:date="2022-12-14T02:24:00Z">
              <w:r>
                <w:rPr>
                  <w:rFonts w:ascii="DejaVu Sans" w:eastAsia="DejaVu Sans" w:hAnsi="DejaVu Sans" w:cs="DejaVu Sans"/>
                  <w:b/>
                  <w:color w:val="000000"/>
                  <w:sz w:val="18"/>
                  <w:szCs w:val="18"/>
                </w:rPr>
                <w:t>Results of syntheses</w:t>
              </w:r>
            </w:ins>
          </w:p>
        </w:tc>
        <w:tc>
          <w:tcPr>
            <w:tcW w:w="0" w:type="auto"/>
            <w:shd w:val="clear" w:color="auto" w:fill="FFFFFF"/>
            <w:tcMar>
              <w:top w:w="0" w:type="dxa"/>
              <w:left w:w="0" w:type="dxa"/>
              <w:bottom w:w="0" w:type="dxa"/>
              <w:right w:w="0" w:type="dxa"/>
            </w:tcMar>
          </w:tcPr>
          <w:p w14:paraId="40F8BBFF" w14:textId="77777777" w:rsidR="00F41E9C" w:rsidRDefault="00F41E9C" w:rsidP="00E0454E">
            <w:pPr>
              <w:spacing w:before="100" w:after="100"/>
              <w:ind w:left="100" w:right="100"/>
              <w:jc w:val="center"/>
              <w:rPr>
                <w:ins w:id="550" w:author="Andrew Mertens" w:date="2022-12-14T02:24:00Z"/>
              </w:rPr>
            </w:pPr>
            <w:ins w:id="551" w:author="Andrew Mertens" w:date="2022-12-14T02:24:00Z">
              <w:r>
                <w:rPr>
                  <w:rFonts w:ascii="DejaVu Sans" w:eastAsia="DejaVu Sans" w:hAnsi="DejaVu Sans" w:cs="DejaVu Sans"/>
                  <w:color w:val="000000"/>
                  <w:sz w:val="18"/>
                  <w:szCs w:val="18"/>
                </w:rPr>
                <w:t>20a</w:t>
              </w:r>
            </w:ins>
          </w:p>
        </w:tc>
        <w:tc>
          <w:tcPr>
            <w:tcW w:w="0" w:type="auto"/>
            <w:shd w:val="clear" w:color="auto" w:fill="FFFFFF"/>
            <w:tcMar>
              <w:top w:w="0" w:type="dxa"/>
              <w:left w:w="0" w:type="dxa"/>
              <w:bottom w:w="0" w:type="dxa"/>
              <w:right w:w="0" w:type="dxa"/>
            </w:tcMar>
          </w:tcPr>
          <w:p w14:paraId="21510A1E" w14:textId="77777777" w:rsidR="00F41E9C" w:rsidRDefault="00F41E9C" w:rsidP="00E0454E">
            <w:pPr>
              <w:spacing w:before="100" w:after="100"/>
              <w:ind w:left="100" w:right="100"/>
              <w:rPr>
                <w:ins w:id="552" w:author="Andrew Mertens" w:date="2022-12-14T02:24:00Z"/>
              </w:rPr>
            </w:pPr>
            <w:ins w:id="553" w:author="Andrew Mertens" w:date="2022-12-14T02:24:00Z">
              <w:r>
                <w:rPr>
                  <w:rFonts w:ascii="DejaVu Sans" w:eastAsia="DejaVu Sans" w:hAnsi="DejaVu Sans" w:cs="DejaVu Sans"/>
                  <w:color w:val="000000"/>
                  <w:sz w:val="18"/>
                  <w:szCs w:val="18"/>
                </w:rPr>
                <w:t xml:space="preserve">For each synthesis, briefly </w:t>
              </w:r>
              <w:proofErr w:type="spellStart"/>
              <w:r>
                <w:rPr>
                  <w:rFonts w:ascii="DejaVu Sans" w:eastAsia="DejaVu Sans" w:hAnsi="DejaVu Sans" w:cs="DejaVu Sans"/>
                  <w:color w:val="000000"/>
                  <w:sz w:val="18"/>
                  <w:szCs w:val="18"/>
                </w:rPr>
                <w:t>summarise</w:t>
              </w:r>
              <w:proofErr w:type="spellEnd"/>
              <w:r>
                <w:rPr>
                  <w:rFonts w:ascii="DejaVu Sans" w:eastAsia="DejaVu Sans" w:hAnsi="DejaVu Sans" w:cs="DejaVu Sans"/>
                  <w:color w:val="000000"/>
                  <w:sz w:val="18"/>
                  <w:szCs w:val="18"/>
                </w:rPr>
                <w:t xml:space="preserve"> the characteristics and risk of bias among contributing studies.</w:t>
              </w:r>
            </w:ins>
          </w:p>
        </w:tc>
        <w:tc>
          <w:tcPr>
            <w:tcW w:w="0" w:type="auto"/>
            <w:tcBorders>
              <w:right w:val="single" w:sz="8" w:space="0" w:color="000000"/>
            </w:tcBorders>
            <w:shd w:val="clear" w:color="auto" w:fill="FFFFFF"/>
            <w:tcMar>
              <w:top w:w="0" w:type="dxa"/>
              <w:left w:w="0" w:type="dxa"/>
              <w:bottom w:w="0" w:type="dxa"/>
              <w:right w:w="0" w:type="dxa"/>
            </w:tcMar>
          </w:tcPr>
          <w:p w14:paraId="3CFDEAA1" w14:textId="77777777" w:rsidR="00F41E9C" w:rsidRDefault="00F41E9C" w:rsidP="00E0454E">
            <w:pPr>
              <w:spacing w:before="100" w:after="100"/>
              <w:ind w:left="100" w:right="100"/>
              <w:jc w:val="center"/>
              <w:rPr>
                <w:ins w:id="554" w:author="Andrew Mertens" w:date="2022-12-14T02:24:00Z"/>
              </w:rPr>
            </w:pPr>
            <w:ins w:id="555" w:author="Andrew Mertens" w:date="2022-12-14T02:24:00Z">
              <w:r w:rsidRPr="00C24C39">
                <w:rPr>
                  <w:rFonts w:ascii="DejaVu Sans" w:eastAsia="DejaVu Sans" w:hAnsi="DejaVu Sans" w:cs="DejaVu Sans"/>
                  <w:color w:val="000000"/>
                  <w:sz w:val="18"/>
                  <w:szCs w:val="18"/>
                </w:rPr>
                <w:t>Not applicable</w:t>
              </w:r>
            </w:ins>
          </w:p>
        </w:tc>
      </w:tr>
      <w:tr w:rsidR="00F41E9C" w14:paraId="04B653FB" w14:textId="77777777" w:rsidTr="00E0454E">
        <w:trPr>
          <w:cantSplit/>
          <w:jc w:val="center"/>
          <w:ins w:id="556" w:author="Andrew Mertens" w:date="2022-12-14T02:24:00Z"/>
        </w:trPr>
        <w:tc>
          <w:tcPr>
            <w:tcW w:w="0" w:type="auto"/>
            <w:vMerge w:val="restart"/>
            <w:tcBorders>
              <w:left w:val="single" w:sz="8" w:space="0" w:color="000000"/>
            </w:tcBorders>
            <w:shd w:val="clear" w:color="auto" w:fill="FFFFFF"/>
            <w:tcMar>
              <w:top w:w="0" w:type="dxa"/>
              <w:left w:w="0" w:type="dxa"/>
              <w:bottom w:w="0" w:type="dxa"/>
              <w:right w:w="0" w:type="dxa"/>
            </w:tcMar>
          </w:tcPr>
          <w:p w14:paraId="623C05C6" w14:textId="77777777" w:rsidR="00F41E9C" w:rsidRDefault="00F41E9C" w:rsidP="00E0454E">
            <w:pPr>
              <w:spacing w:before="100" w:after="100"/>
              <w:ind w:left="100" w:right="100"/>
              <w:rPr>
                <w:ins w:id="557" w:author="Andrew Mertens" w:date="2022-12-14T02:24:00Z"/>
              </w:rPr>
            </w:pPr>
          </w:p>
        </w:tc>
        <w:tc>
          <w:tcPr>
            <w:tcW w:w="0" w:type="auto"/>
            <w:shd w:val="clear" w:color="auto" w:fill="FFFFFF"/>
            <w:tcMar>
              <w:top w:w="0" w:type="dxa"/>
              <w:left w:w="0" w:type="dxa"/>
              <w:bottom w:w="0" w:type="dxa"/>
              <w:right w:w="0" w:type="dxa"/>
            </w:tcMar>
          </w:tcPr>
          <w:p w14:paraId="33B66DD9" w14:textId="77777777" w:rsidR="00F41E9C" w:rsidRDefault="00F41E9C" w:rsidP="00E0454E">
            <w:pPr>
              <w:spacing w:before="100" w:after="100"/>
              <w:ind w:left="100" w:right="100"/>
              <w:jc w:val="center"/>
              <w:rPr>
                <w:ins w:id="558" w:author="Andrew Mertens" w:date="2022-12-14T02:24:00Z"/>
              </w:rPr>
            </w:pPr>
            <w:ins w:id="559" w:author="Andrew Mertens" w:date="2022-12-14T02:24:00Z">
              <w:r>
                <w:rPr>
                  <w:rFonts w:ascii="DejaVu Sans" w:eastAsia="DejaVu Sans" w:hAnsi="DejaVu Sans" w:cs="DejaVu Sans"/>
                  <w:color w:val="000000"/>
                  <w:sz w:val="18"/>
                  <w:szCs w:val="18"/>
                </w:rPr>
                <w:t>20b</w:t>
              </w:r>
            </w:ins>
          </w:p>
        </w:tc>
        <w:tc>
          <w:tcPr>
            <w:tcW w:w="0" w:type="auto"/>
            <w:shd w:val="clear" w:color="auto" w:fill="FFFFFF"/>
            <w:tcMar>
              <w:top w:w="0" w:type="dxa"/>
              <w:left w:w="0" w:type="dxa"/>
              <w:bottom w:w="0" w:type="dxa"/>
              <w:right w:w="0" w:type="dxa"/>
            </w:tcMar>
          </w:tcPr>
          <w:p w14:paraId="78A0ED67" w14:textId="77777777" w:rsidR="00F41E9C" w:rsidRDefault="00F41E9C" w:rsidP="00E0454E">
            <w:pPr>
              <w:spacing w:before="100" w:after="100"/>
              <w:ind w:left="100" w:right="100"/>
              <w:rPr>
                <w:ins w:id="560" w:author="Andrew Mertens" w:date="2022-12-14T02:24:00Z"/>
              </w:rPr>
            </w:pPr>
            <w:ins w:id="561" w:author="Andrew Mertens" w:date="2022-12-14T02:24:00Z">
              <w:r>
                <w:rPr>
                  <w:rFonts w:ascii="DejaVu Sans" w:eastAsia="DejaVu Sans" w:hAnsi="DejaVu Sans" w:cs="DejaVu Sans"/>
                  <w:color w:val="000000"/>
                  <w:sz w:val="18"/>
                  <w:szCs w:val="18"/>
                </w:rPr>
                <w:t>Present results of all statistical syntheses conducted. If meta-analysis was done, present for each the summary estimate and its precision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confidence/credible interval) and measures of statistical heterogeneity. If comparing groups, describe the direction of the effect.</w:t>
              </w:r>
            </w:ins>
          </w:p>
        </w:tc>
        <w:tc>
          <w:tcPr>
            <w:tcW w:w="0" w:type="auto"/>
            <w:tcBorders>
              <w:right w:val="single" w:sz="8" w:space="0" w:color="000000"/>
            </w:tcBorders>
            <w:shd w:val="clear" w:color="auto" w:fill="FFFFFF"/>
            <w:tcMar>
              <w:top w:w="0" w:type="dxa"/>
              <w:left w:w="0" w:type="dxa"/>
              <w:bottom w:w="0" w:type="dxa"/>
              <w:right w:w="0" w:type="dxa"/>
            </w:tcMar>
          </w:tcPr>
          <w:p w14:paraId="50C084E0" w14:textId="77777777" w:rsidR="00F41E9C" w:rsidRDefault="00F41E9C" w:rsidP="00E0454E">
            <w:pPr>
              <w:spacing w:before="100" w:after="100"/>
              <w:ind w:left="100" w:right="100"/>
              <w:jc w:val="center"/>
              <w:rPr>
                <w:ins w:id="562" w:author="Andrew Mertens" w:date="2022-12-14T02:24:00Z"/>
              </w:rPr>
            </w:pPr>
            <w:ins w:id="563" w:author="Andrew Mertens" w:date="2022-12-14T02:24:00Z">
              <w:r>
                <w:rPr>
                  <w:rFonts w:ascii="DejaVu Sans" w:eastAsia="DejaVu Sans" w:hAnsi="DejaVu Sans" w:cs="DejaVu Sans"/>
                  <w:color w:val="000000"/>
                  <w:sz w:val="18"/>
                  <w:szCs w:val="18"/>
                </w:rPr>
                <w:t>Figures1 ,2 3, S2-S20</w:t>
              </w:r>
            </w:ins>
          </w:p>
        </w:tc>
      </w:tr>
      <w:tr w:rsidR="00F41E9C" w14:paraId="6A954AF4" w14:textId="77777777" w:rsidTr="00E0454E">
        <w:trPr>
          <w:cantSplit/>
          <w:jc w:val="center"/>
          <w:ins w:id="564"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61C0660D" w14:textId="77777777" w:rsidR="00F41E9C" w:rsidRDefault="00F41E9C" w:rsidP="00E0454E">
            <w:pPr>
              <w:spacing w:before="100" w:after="100"/>
              <w:ind w:left="100" w:right="100"/>
              <w:rPr>
                <w:ins w:id="565" w:author="Andrew Mertens" w:date="2022-12-14T02:24:00Z"/>
              </w:rPr>
            </w:pPr>
          </w:p>
        </w:tc>
        <w:tc>
          <w:tcPr>
            <w:tcW w:w="0" w:type="auto"/>
            <w:shd w:val="clear" w:color="auto" w:fill="FFFFFF"/>
            <w:tcMar>
              <w:top w:w="0" w:type="dxa"/>
              <w:left w:w="0" w:type="dxa"/>
              <w:bottom w:w="0" w:type="dxa"/>
              <w:right w:w="0" w:type="dxa"/>
            </w:tcMar>
          </w:tcPr>
          <w:p w14:paraId="2D17DE76" w14:textId="77777777" w:rsidR="00F41E9C" w:rsidRDefault="00F41E9C" w:rsidP="00E0454E">
            <w:pPr>
              <w:spacing w:before="100" w:after="100"/>
              <w:ind w:left="100" w:right="100"/>
              <w:jc w:val="center"/>
              <w:rPr>
                <w:ins w:id="566" w:author="Andrew Mertens" w:date="2022-12-14T02:24:00Z"/>
              </w:rPr>
            </w:pPr>
            <w:ins w:id="567" w:author="Andrew Mertens" w:date="2022-12-14T02:24:00Z">
              <w:r>
                <w:rPr>
                  <w:rFonts w:ascii="DejaVu Sans" w:eastAsia="DejaVu Sans" w:hAnsi="DejaVu Sans" w:cs="DejaVu Sans"/>
                  <w:color w:val="000000"/>
                  <w:sz w:val="18"/>
                  <w:szCs w:val="18"/>
                </w:rPr>
                <w:t>20c</w:t>
              </w:r>
            </w:ins>
          </w:p>
        </w:tc>
        <w:tc>
          <w:tcPr>
            <w:tcW w:w="0" w:type="auto"/>
            <w:shd w:val="clear" w:color="auto" w:fill="FFFFFF"/>
            <w:tcMar>
              <w:top w:w="0" w:type="dxa"/>
              <w:left w:w="0" w:type="dxa"/>
              <w:bottom w:w="0" w:type="dxa"/>
              <w:right w:w="0" w:type="dxa"/>
            </w:tcMar>
          </w:tcPr>
          <w:p w14:paraId="07BE1143" w14:textId="77777777" w:rsidR="00F41E9C" w:rsidRDefault="00F41E9C" w:rsidP="00E0454E">
            <w:pPr>
              <w:spacing w:before="100" w:after="100"/>
              <w:ind w:left="100" w:right="100"/>
              <w:rPr>
                <w:ins w:id="568" w:author="Andrew Mertens" w:date="2022-12-14T02:24:00Z"/>
              </w:rPr>
            </w:pPr>
            <w:ins w:id="569" w:author="Andrew Mertens" w:date="2022-12-14T02:24:00Z">
              <w:r>
                <w:rPr>
                  <w:rFonts w:ascii="DejaVu Sans" w:eastAsia="DejaVu Sans" w:hAnsi="DejaVu Sans" w:cs="DejaVu Sans"/>
                  <w:color w:val="000000"/>
                  <w:sz w:val="18"/>
                  <w:szCs w:val="18"/>
                </w:rPr>
                <w:t>Present results of all investigations of possible causes of heterogeneity among study results.</w:t>
              </w:r>
            </w:ins>
          </w:p>
        </w:tc>
        <w:tc>
          <w:tcPr>
            <w:tcW w:w="0" w:type="auto"/>
            <w:tcBorders>
              <w:right w:val="single" w:sz="8" w:space="0" w:color="000000"/>
            </w:tcBorders>
            <w:shd w:val="clear" w:color="auto" w:fill="FFFFFF"/>
            <w:tcMar>
              <w:top w:w="0" w:type="dxa"/>
              <w:left w:w="0" w:type="dxa"/>
              <w:bottom w:w="0" w:type="dxa"/>
              <w:right w:w="0" w:type="dxa"/>
            </w:tcMar>
          </w:tcPr>
          <w:p w14:paraId="21A8FA41" w14:textId="77777777" w:rsidR="00F41E9C" w:rsidRDefault="00F41E9C" w:rsidP="00E0454E">
            <w:pPr>
              <w:spacing w:before="100" w:after="100"/>
              <w:ind w:left="100" w:right="100"/>
              <w:jc w:val="center"/>
              <w:rPr>
                <w:ins w:id="570" w:author="Andrew Mertens" w:date="2022-12-14T02:24:00Z"/>
              </w:rPr>
            </w:pPr>
            <w:ins w:id="571" w:author="Andrew Mertens" w:date="2022-12-14T02:24:00Z">
              <w:r>
                <w:rPr>
                  <w:rFonts w:ascii="DejaVu Sans" w:eastAsia="DejaVu Sans" w:hAnsi="DejaVu Sans" w:cs="DejaVu Sans"/>
                  <w:color w:val="000000"/>
                  <w:sz w:val="18"/>
                  <w:szCs w:val="18"/>
                </w:rPr>
                <w:t>Results, Subgroup analyses section, and Figures S9-S14</w:t>
              </w:r>
            </w:ins>
          </w:p>
        </w:tc>
      </w:tr>
      <w:tr w:rsidR="00F41E9C" w14:paraId="25F31A21" w14:textId="77777777" w:rsidTr="00E0454E">
        <w:trPr>
          <w:cantSplit/>
          <w:jc w:val="center"/>
          <w:ins w:id="572"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7C696D72" w14:textId="77777777" w:rsidR="00F41E9C" w:rsidRDefault="00F41E9C" w:rsidP="00E0454E">
            <w:pPr>
              <w:spacing w:before="100" w:after="100"/>
              <w:ind w:left="100" w:right="100"/>
              <w:rPr>
                <w:ins w:id="573" w:author="Andrew Mertens" w:date="2022-12-14T02:24:00Z"/>
              </w:rPr>
            </w:pPr>
          </w:p>
        </w:tc>
        <w:tc>
          <w:tcPr>
            <w:tcW w:w="0" w:type="auto"/>
            <w:shd w:val="clear" w:color="auto" w:fill="FFFFFF"/>
            <w:tcMar>
              <w:top w:w="0" w:type="dxa"/>
              <w:left w:w="0" w:type="dxa"/>
              <w:bottom w:w="0" w:type="dxa"/>
              <w:right w:w="0" w:type="dxa"/>
            </w:tcMar>
          </w:tcPr>
          <w:p w14:paraId="7398A373" w14:textId="77777777" w:rsidR="00F41E9C" w:rsidRDefault="00F41E9C" w:rsidP="00E0454E">
            <w:pPr>
              <w:spacing w:before="100" w:after="100"/>
              <w:ind w:left="100" w:right="100"/>
              <w:jc w:val="center"/>
              <w:rPr>
                <w:ins w:id="574" w:author="Andrew Mertens" w:date="2022-12-14T02:24:00Z"/>
              </w:rPr>
            </w:pPr>
            <w:ins w:id="575" w:author="Andrew Mertens" w:date="2022-12-14T02:24:00Z">
              <w:r>
                <w:rPr>
                  <w:rFonts w:ascii="DejaVu Sans" w:eastAsia="DejaVu Sans" w:hAnsi="DejaVu Sans" w:cs="DejaVu Sans"/>
                  <w:color w:val="000000"/>
                  <w:sz w:val="18"/>
                  <w:szCs w:val="18"/>
                </w:rPr>
                <w:t>20d</w:t>
              </w:r>
            </w:ins>
          </w:p>
        </w:tc>
        <w:tc>
          <w:tcPr>
            <w:tcW w:w="0" w:type="auto"/>
            <w:shd w:val="clear" w:color="auto" w:fill="FFFFFF"/>
            <w:tcMar>
              <w:top w:w="0" w:type="dxa"/>
              <w:left w:w="0" w:type="dxa"/>
              <w:bottom w:w="0" w:type="dxa"/>
              <w:right w:w="0" w:type="dxa"/>
            </w:tcMar>
          </w:tcPr>
          <w:p w14:paraId="41C3687D" w14:textId="77777777" w:rsidR="00F41E9C" w:rsidRDefault="00F41E9C" w:rsidP="00E0454E">
            <w:pPr>
              <w:spacing w:before="100" w:after="100"/>
              <w:ind w:left="100" w:right="100"/>
              <w:rPr>
                <w:ins w:id="576" w:author="Andrew Mertens" w:date="2022-12-14T02:24:00Z"/>
              </w:rPr>
            </w:pPr>
            <w:ins w:id="577" w:author="Andrew Mertens" w:date="2022-12-14T02:24:00Z">
              <w:r>
                <w:rPr>
                  <w:rFonts w:ascii="DejaVu Sans" w:eastAsia="DejaVu Sans" w:hAnsi="DejaVu Sans" w:cs="DejaVu Sans"/>
                  <w:color w:val="000000"/>
                  <w:sz w:val="18"/>
                  <w:szCs w:val="18"/>
                </w:rPr>
                <w:t>Present results of all sensitivity analyses conducted to assess the robustness of the synthesized results.</w:t>
              </w:r>
            </w:ins>
          </w:p>
        </w:tc>
        <w:tc>
          <w:tcPr>
            <w:tcW w:w="0" w:type="auto"/>
            <w:tcBorders>
              <w:right w:val="single" w:sz="8" w:space="0" w:color="000000"/>
            </w:tcBorders>
            <w:shd w:val="clear" w:color="auto" w:fill="FFFFFF"/>
            <w:tcMar>
              <w:top w:w="0" w:type="dxa"/>
              <w:left w:w="0" w:type="dxa"/>
              <w:bottom w:w="0" w:type="dxa"/>
              <w:right w:w="0" w:type="dxa"/>
            </w:tcMar>
          </w:tcPr>
          <w:p w14:paraId="008C6B0A" w14:textId="77777777" w:rsidR="00F41E9C" w:rsidRDefault="00F41E9C" w:rsidP="00E0454E">
            <w:pPr>
              <w:spacing w:before="100" w:after="100"/>
              <w:ind w:left="100" w:right="100"/>
              <w:jc w:val="center"/>
              <w:rPr>
                <w:ins w:id="578" w:author="Andrew Mertens" w:date="2022-12-14T02:24:00Z"/>
              </w:rPr>
            </w:pPr>
            <w:ins w:id="579" w:author="Andrew Mertens" w:date="2022-12-14T02:24:00Z">
              <w:r>
                <w:rPr>
                  <w:rFonts w:ascii="DejaVu Sans" w:eastAsia="DejaVu Sans" w:hAnsi="DejaVu Sans" w:cs="DejaVu Sans"/>
                  <w:color w:val="000000"/>
                  <w:sz w:val="18"/>
                  <w:szCs w:val="18"/>
                </w:rPr>
                <w:t>Results, Sensitivity analyses section, and Figures S15-S20</w:t>
              </w:r>
            </w:ins>
          </w:p>
        </w:tc>
      </w:tr>
      <w:tr w:rsidR="00F41E9C" w14:paraId="1FDB8BFD" w14:textId="77777777" w:rsidTr="00E0454E">
        <w:trPr>
          <w:cantSplit/>
          <w:jc w:val="center"/>
          <w:ins w:id="580"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A3E2001" w14:textId="77777777" w:rsidR="00F41E9C" w:rsidRDefault="00F41E9C" w:rsidP="00E0454E">
            <w:pPr>
              <w:spacing w:before="100" w:after="100"/>
              <w:ind w:left="100" w:right="100"/>
              <w:rPr>
                <w:ins w:id="581" w:author="Andrew Mertens" w:date="2022-12-14T02:24:00Z"/>
              </w:rPr>
            </w:pPr>
            <w:ins w:id="582" w:author="Andrew Mertens" w:date="2022-12-14T02:24:00Z">
              <w:r>
                <w:rPr>
                  <w:rFonts w:ascii="DejaVu Sans" w:eastAsia="DejaVu Sans" w:hAnsi="DejaVu Sans" w:cs="DejaVu Sans"/>
                  <w:b/>
                  <w:color w:val="000000"/>
                  <w:sz w:val="18"/>
                  <w:szCs w:val="18"/>
                </w:rPr>
                <w:t>Reporting biases</w:t>
              </w:r>
            </w:ins>
          </w:p>
        </w:tc>
        <w:tc>
          <w:tcPr>
            <w:tcW w:w="0" w:type="auto"/>
            <w:shd w:val="clear" w:color="auto" w:fill="FFFFFF"/>
            <w:tcMar>
              <w:top w:w="0" w:type="dxa"/>
              <w:left w:w="0" w:type="dxa"/>
              <w:bottom w:w="0" w:type="dxa"/>
              <w:right w:w="0" w:type="dxa"/>
            </w:tcMar>
          </w:tcPr>
          <w:p w14:paraId="3C5EBEA9" w14:textId="77777777" w:rsidR="00F41E9C" w:rsidRDefault="00F41E9C" w:rsidP="00E0454E">
            <w:pPr>
              <w:spacing w:before="100" w:after="100"/>
              <w:ind w:left="100" w:right="100"/>
              <w:jc w:val="center"/>
              <w:rPr>
                <w:ins w:id="583" w:author="Andrew Mertens" w:date="2022-12-14T02:24:00Z"/>
              </w:rPr>
            </w:pPr>
            <w:ins w:id="584" w:author="Andrew Mertens" w:date="2022-12-14T02:24:00Z">
              <w:r>
                <w:rPr>
                  <w:rFonts w:ascii="DejaVu Sans" w:eastAsia="DejaVu Sans" w:hAnsi="DejaVu Sans" w:cs="DejaVu Sans"/>
                  <w:color w:val="000000"/>
                  <w:sz w:val="18"/>
                  <w:szCs w:val="18"/>
                </w:rPr>
                <w:t>21</w:t>
              </w:r>
            </w:ins>
          </w:p>
        </w:tc>
        <w:tc>
          <w:tcPr>
            <w:tcW w:w="0" w:type="auto"/>
            <w:shd w:val="clear" w:color="auto" w:fill="FFFFFF"/>
            <w:tcMar>
              <w:top w:w="0" w:type="dxa"/>
              <w:left w:w="0" w:type="dxa"/>
              <w:bottom w:w="0" w:type="dxa"/>
              <w:right w:w="0" w:type="dxa"/>
            </w:tcMar>
          </w:tcPr>
          <w:p w14:paraId="19C53808" w14:textId="77777777" w:rsidR="00F41E9C" w:rsidRDefault="00F41E9C" w:rsidP="00E0454E">
            <w:pPr>
              <w:spacing w:before="100" w:after="100"/>
              <w:ind w:left="100" w:right="100"/>
              <w:rPr>
                <w:ins w:id="585" w:author="Andrew Mertens" w:date="2022-12-14T02:24:00Z"/>
              </w:rPr>
            </w:pPr>
            <w:ins w:id="586" w:author="Andrew Mertens" w:date="2022-12-14T02:24:00Z">
              <w:r>
                <w:rPr>
                  <w:rFonts w:ascii="DejaVu Sans" w:eastAsia="DejaVu Sans" w:hAnsi="DejaVu Sans" w:cs="DejaVu Sans"/>
                  <w:color w:val="000000"/>
                  <w:sz w:val="18"/>
                  <w:szCs w:val="18"/>
                </w:rPr>
                <w:t>Present assessments of risk of bias due to missing results (arising from reporting biases) for each synthesis assessed.</w:t>
              </w:r>
            </w:ins>
          </w:p>
        </w:tc>
        <w:tc>
          <w:tcPr>
            <w:tcW w:w="0" w:type="auto"/>
            <w:tcBorders>
              <w:right w:val="single" w:sz="8" w:space="0" w:color="000000"/>
            </w:tcBorders>
            <w:shd w:val="clear" w:color="auto" w:fill="FFFFFF"/>
            <w:tcMar>
              <w:top w:w="0" w:type="dxa"/>
              <w:left w:w="0" w:type="dxa"/>
              <w:bottom w:w="0" w:type="dxa"/>
              <w:right w:w="0" w:type="dxa"/>
            </w:tcMar>
          </w:tcPr>
          <w:p w14:paraId="3E034E31" w14:textId="77777777" w:rsidR="00F41E9C" w:rsidRDefault="00F41E9C" w:rsidP="00E0454E">
            <w:pPr>
              <w:spacing w:before="100" w:after="100"/>
              <w:ind w:left="100" w:right="100"/>
              <w:jc w:val="center"/>
              <w:rPr>
                <w:ins w:id="587" w:author="Andrew Mertens" w:date="2022-12-14T02:24:00Z"/>
              </w:rPr>
            </w:pPr>
            <w:ins w:id="588" w:author="Andrew Mertens" w:date="2022-12-14T02:24:00Z">
              <w:r>
                <w:rPr>
                  <w:rFonts w:ascii="DejaVu Sans" w:eastAsia="DejaVu Sans" w:hAnsi="DejaVu Sans" w:cs="DejaVu Sans"/>
                  <w:color w:val="000000"/>
                  <w:sz w:val="18"/>
                  <w:szCs w:val="18"/>
                </w:rPr>
                <w:t>Not applicable</w:t>
              </w:r>
            </w:ins>
          </w:p>
        </w:tc>
      </w:tr>
      <w:tr w:rsidR="00F41E9C" w14:paraId="4FD82068" w14:textId="77777777" w:rsidTr="00E0454E">
        <w:trPr>
          <w:cantSplit/>
          <w:jc w:val="center"/>
          <w:ins w:id="589"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449628C0" w14:textId="77777777" w:rsidR="00F41E9C" w:rsidRDefault="00F41E9C" w:rsidP="00E0454E">
            <w:pPr>
              <w:spacing w:before="100" w:after="100"/>
              <w:ind w:left="100" w:right="100"/>
              <w:rPr>
                <w:ins w:id="590" w:author="Andrew Mertens" w:date="2022-12-14T02:24:00Z"/>
              </w:rPr>
            </w:pPr>
            <w:ins w:id="591" w:author="Andrew Mertens" w:date="2022-12-14T02:24:00Z">
              <w:r>
                <w:rPr>
                  <w:rFonts w:ascii="DejaVu Sans" w:eastAsia="DejaVu Sans" w:hAnsi="DejaVu Sans" w:cs="DejaVu Sans"/>
                  <w:b/>
                  <w:color w:val="000000"/>
                  <w:sz w:val="18"/>
                  <w:szCs w:val="18"/>
                </w:rPr>
                <w:t>Certainty of evidence</w:t>
              </w:r>
            </w:ins>
          </w:p>
        </w:tc>
        <w:tc>
          <w:tcPr>
            <w:tcW w:w="0" w:type="auto"/>
            <w:shd w:val="clear" w:color="auto" w:fill="FFFFFF"/>
            <w:tcMar>
              <w:top w:w="0" w:type="dxa"/>
              <w:left w:w="0" w:type="dxa"/>
              <w:bottom w:w="0" w:type="dxa"/>
              <w:right w:w="0" w:type="dxa"/>
            </w:tcMar>
          </w:tcPr>
          <w:p w14:paraId="4FA61E4C" w14:textId="77777777" w:rsidR="00F41E9C" w:rsidRDefault="00F41E9C" w:rsidP="00E0454E">
            <w:pPr>
              <w:spacing w:before="100" w:after="100"/>
              <w:ind w:left="100" w:right="100"/>
              <w:jc w:val="center"/>
              <w:rPr>
                <w:ins w:id="592" w:author="Andrew Mertens" w:date="2022-12-14T02:24:00Z"/>
              </w:rPr>
            </w:pPr>
            <w:ins w:id="593" w:author="Andrew Mertens" w:date="2022-12-14T02:24:00Z">
              <w:r>
                <w:rPr>
                  <w:rFonts w:ascii="DejaVu Sans" w:eastAsia="DejaVu Sans" w:hAnsi="DejaVu Sans" w:cs="DejaVu Sans"/>
                  <w:color w:val="000000"/>
                  <w:sz w:val="18"/>
                  <w:szCs w:val="18"/>
                </w:rPr>
                <w:t>22</w:t>
              </w:r>
            </w:ins>
          </w:p>
        </w:tc>
        <w:tc>
          <w:tcPr>
            <w:tcW w:w="0" w:type="auto"/>
            <w:shd w:val="clear" w:color="auto" w:fill="FFFFFF"/>
            <w:tcMar>
              <w:top w:w="0" w:type="dxa"/>
              <w:left w:w="0" w:type="dxa"/>
              <w:bottom w:w="0" w:type="dxa"/>
              <w:right w:w="0" w:type="dxa"/>
            </w:tcMar>
          </w:tcPr>
          <w:p w14:paraId="32E52D91" w14:textId="77777777" w:rsidR="00F41E9C" w:rsidRDefault="00F41E9C" w:rsidP="00E0454E">
            <w:pPr>
              <w:spacing w:before="100" w:after="100"/>
              <w:ind w:left="100" w:right="100"/>
              <w:rPr>
                <w:ins w:id="594" w:author="Andrew Mertens" w:date="2022-12-14T02:24:00Z"/>
              </w:rPr>
            </w:pPr>
            <w:ins w:id="595" w:author="Andrew Mertens" w:date="2022-12-14T02:24:00Z">
              <w:r>
                <w:rPr>
                  <w:rFonts w:ascii="DejaVu Sans" w:eastAsia="DejaVu Sans" w:hAnsi="DejaVu Sans" w:cs="DejaVu Sans"/>
                  <w:color w:val="000000"/>
                  <w:sz w:val="18"/>
                  <w:szCs w:val="18"/>
                </w:rPr>
                <w:t>Present assessments of certainty (or confidence) in the body of evidence for each outcome assessed.</w:t>
              </w:r>
            </w:ins>
          </w:p>
        </w:tc>
        <w:tc>
          <w:tcPr>
            <w:tcW w:w="0" w:type="auto"/>
            <w:tcBorders>
              <w:right w:val="single" w:sz="8" w:space="0" w:color="000000"/>
            </w:tcBorders>
            <w:shd w:val="clear" w:color="auto" w:fill="FFFFFF"/>
            <w:tcMar>
              <w:top w:w="0" w:type="dxa"/>
              <w:left w:w="0" w:type="dxa"/>
              <w:bottom w:w="0" w:type="dxa"/>
              <w:right w:w="0" w:type="dxa"/>
            </w:tcMar>
          </w:tcPr>
          <w:p w14:paraId="1D11D2FE" w14:textId="77777777" w:rsidR="00F41E9C" w:rsidRDefault="00F41E9C" w:rsidP="00E0454E">
            <w:pPr>
              <w:spacing w:before="100" w:after="100"/>
              <w:ind w:left="100" w:right="100"/>
              <w:jc w:val="center"/>
              <w:rPr>
                <w:ins w:id="596" w:author="Andrew Mertens" w:date="2022-12-14T02:24:00Z"/>
              </w:rPr>
            </w:pPr>
            <w:ins w:id="597" w:author="Andrew Mertens" w:date="2022-12-14T02:24:00Z">
              <w:r>
                <w:rPr>
                  <w:rFonts w:ascii="DejaVu Sans" w:eastAsia="DejaVu Sans" w:hAnsi="DejaVu Sans" w:cs="DejaVu Sans"/>
                  <w:color w:val="000000"/>
                  <w:sz w:val="18"/>
                  <w:szCs w:val="18"/>
                </w:rPr>
                <w:t>Figures 1 ,2 3, S2-S20</w:t>
              </w:r>
            </w:ins>
          </w:p>
        </w:tc>
      </w:tr>
      <w:tr w:rsidR="00F41E9C" w14:paraId="7670C375" w14:textId="77777777" w:rsidTr="00E0454E">
        <w:trPr>
          <w:cantSplit/>
          <w:jc w:val="center"/>
          <w:ins w:id="598"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31601039" w14:textId="77777777" w:rsidR="00F41E9C" w:rsidRDefault="00F41E9C" w:rsidP="00E0454E">
            <w:pPr>
              <w:spacing w:before="100" w:after="100"/>
              <w:ind w:left="100" w:right="100"/>
              <w:rPr>
                <w:ins w:id="599" w:author="Andrew Mertens" w:date="2022-12-14T02:24:00Z"/>
              </w:rPr>
            </w:pPr>
            <w:ins w:id="600" w:author="Andrew Mertens" w:date="2022-12-14T02:24:00Z">
              <w:r>
                <w:rPr>
                  <w:rFonts w:ascii="DejaVu Sans" w:eastAsia="DejaVu Sans" w:hAnsi="DejaVu Sans" w:cs="DejaVu Sans"/>
                  <w:b/>
                  <w:color w:val="000000"/>
                  <w:sz w:val="18"/>
                  <w:szCs w:val="18"/>
                </w:rPr>
                <w:t>DISCUSSION</w:t>
              </w:r>
            </w:ins>
          </w:p>
        </w:tc>
        <w:tc>
          <w:tcPr>
            <w:tcW w:w="0" w:type="auto"/>
            <w:shd w:val="clear" w:color="auto" w:fill="FFFFCC"/>
            <w:tcMar>
              <w:top w:w="0" w:type="dxa"/>
              <w:left w:w="0" w:type="dxa"/>
              <w:bottom w:w="0" w:type="dxa"/>
              <w:right w:w="0" w:type="dxa"/>
            </w:tcMar>
          </w:tcPr>
          <w:p w14:paraId="4D5B1766" w14:textId="77777777" w:rsidR="00F41E9C" w:rsidRDefault="00F41E9C" w:rsidP="00E0454E">
            <w:pPr>
              <w:spacing w:before="100" w:after="100"/>
              <w:ind w:left="100" w:right="100"/>
              <w:jc w:val="center"/>
              <w:rPr>
                <w:ins w:id="601" w:author="Andrew Mertens" w:date="2022-12-14T02:24:00Z"/>
              </w:rPr>
            </w:pPr>
          </w:p>
        </w:tc>
        <w:tc>
          <w:tcPr>
            <w:tcW w:w="0" w:type="auto"/>
            <w:shd w:val="clear" w:color="auto" w:fill="FFFFCC"/>
            <w:tcMar>
              <w:top w:w="0" w:type="dxa"/>
              <w:left w:w="0" w:type="dxa"/>
              <w:bottom w:w="0" w:type="dxa"/>
              <w:right w:w="0" w:type="dxa"/>
            </w:tcMar>
          </w:tcPr>
          <w:p w14:paraId="3A9D82D7" w14:textId="77777777" w:rsidR="00F41E9C" w:rsidRDefault="00F41E9C" w:rsidP="00E0454E">
            <w:pPr>
              <w:spacing w:before="100" w:after="100"/>
              <w:ind w:left="100" w:right="100"/>
              <w:rPr>
                <w:ins w:id="602"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47B14354" w14:textId="77777777" w:rsidR="00F41E9C" w:rsidRDefault="00F41E9C" w:rsidP="00E0454E">
            <w:pPr>
              <w:spacing w:before="100" w:after="100"/>
              <w:ind w:left="100" w:right="100"/>
              <w:jc w:val="center"/>
              <w:rPr>
                <w:ins w:id="603" w:author="Andrew Mertens" w:date="2022-12-14T02:24:00Z"/>
              </w:rPr>
            </w:pPr>
          </w:p>
        </w:tc>
      </w:tr>
      <w:tr w:rsidR="00F41E9C" w14:paraId="42D86186" w14:textId="77777777" w:rsidTr="00E0454E">
        <w:trPr>
          <w:cantSplit/>
          <w:jc w:val="center"/>
          <w:ins w:id="604"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F074674" w14:textId="77777777" w:rsidR="00F41E9C" w:rsidRDefault="00F41E9C" w:rsidP="00E0454E">
            <w:pPr>
              <w:spacing w:before="100" w:after="100"/>
              <w:ind w:left="100" w:right="100"/>
              <w:rPr>
                <w:ins w:id="605" w:author="Andrew Mertens" w:date="2022-12-14T02:24:00Z"/>
              </w:rPr>
            </w:pPr>
            <w:ins w:id="606" w:author="Andrew Mertens" w:date="2022-12-14T02:24:00Z">
              <w:r>
                <w:rPr>
                  <w:rFonts w:ascii="DejaVu Sans" w:eastAsia="DejaVu Sans" w:hAnsi="DejaVu Sans" w:cs="DejaVu Sans"/>
                  <w:b/>
                  <w:color w:val="000000"/>
                  <w:sz w:val="18"/>
                  <w:szCs w:val="18"/>
                </w:rPr>
                <w:t>Discussion</w:t>
              </w:r>
            </w:ins>
          </w:p>
        </w:tc>
        <w:tc>
          <w:tcPr>
            <w:tcW w:w="0" w:type="auto"/>
            <w:shd w:val="clear" w:color="auto" w:fill="FFFFFF"/>
            <w:tcMar>
              <w:top w:w="0" w:type="dxa"/>
              <w:left w:w="0" w:type="dxa"/>
              <w:bottom w:w="0" w:type="dxa"/>
              <w:right w:w="0" w:type="dxa"/>
            </w:tcMar>
          </w:tcPr>
          <w:p w14:paraId="3526C029" w14:textId="77777777" w:rsidR="00F41E9C" w:rsidRDefault="00F41E9C" w:rsidP="00E0454E">
            <w:pPr>
              <w:spacing w:before="100" w:after="100"/>
              <w:ind w:left="100" w:right="100"/>
              <w:jc w:val="center"/>
              <w:rPr>
                <w:ins w:id="607" w:author="Andrew Mertens" w:date="2022-12-14T02:24:00Z"/>
              </w:rPr>
            </w:pPr>
            <w:ins w:id="608" w:author="Andrew Mertens" w:date="2022-12-14T02:24:00Z">
              <w:r>
                <w:rPr>
                  <w:rFonts w:ascii="DejaVu Sans" w:eastAsia="DejaVu Sans" w:hAnsi="DejaVu Sans" w:cs="DejaVu Sans"/>
                  <w:color w:val="000000"/>
                  <w:sz w:val="18"/>
                  <w:szCs w:val="18"/>
                </w:rPr>
                <w:t>23a</w:t>
              </w:r>
            </w:ins>
          </w:p>
        </w:tc>
        <w:tc>
          <w:tcPr>
            <w:tcW w:w="0" w:type="auto"/>
            <w:shd w:val="clear" w:color="auto" w:fill="FFFFFF"/>
            <w:tcMar>
              <w:top w:w="0" w:type="dxa"/>
              <w:left w:w="0" w:type="dxa"/>
              <w:bottom w:w="0" w:type="dxa"/>
              <w:right w:w="0" w:type="dxa"/>
            </w:tcMar>
          </w:tcPr>
          <w:p w14:paraId="2AA6AD94" w14:textId="77777777" w:rsidR="00F41E9C" w:rsidRDefault="00F41E9C" w:rsidP="00E0454E">
            <w:pPr>
              <w:spacing w:before="100" w:after="100"/>
              <w:ind w:left="100" w:right="100"/>
              <w:rPr>
                <w:ins w:id="609" w:author="Andrew Mertens" w:date="2022-12-14T02:24:00Z"/>
              </w:rPr>
            </w:pPr>
            <w:ins w:id="610" w:author="Andrew Mertens" w:date="2022-12-14T02:24:00Z">
              <w:r>
                <w:rPr>
                  <w:rFonts w:ascii="DejaVu Sans" w:eastAsia="DejaVu Sans" w:hAnsi="DejaVu Sans" w:cs="DejaVu Sans"/>
                  <w:color w:val="000000"/>
                  <w:sz w:val="18"/>
                  <w:szCs w:val="18"/>
                </w:rPr>
                <w:t>Provide a general interpretation of the results in the context of other evidence.</w:t>
              </w:r>
            </w:ins>
          </w:p>
        </w:tc>
        <w:tc>
          <w:tcPr>
            <w:tcW w:w="0" w:type="auto"/>
            <w:tcBorders>
              <w:right w:val="single" w:sz="8" w:space="0" w:color="000000"/>
            </w:tcBorders>
            <w:shd w:val="clear" w:color="auto" w:fill="FFFFFF"/>
            <w:tcMar>
              <w:top w:w="0" w:type="dxa"/>
              <w:left w:w="0" w:type="dxa"/>
              <w:bottom w:w="0" w:type="dxa"/>
              <w:right w:w="0" w:type="dxa"/>
            </w:tcMar>
          </w:tcPr>
          <w:p w14:paraId="575DC195" w14:textId="77777777" w:rsidR="00F41E9C" w:rsidRDefault="00F41E9C" w:rsidP="00E0454E">
            <w:pPr>
              <w:spacing w:before="100" w:after="100"/>
              <w:ind w:left="100" w:right="100"/>
              <w:jc w:val="center"/>
              <w:rPr>
                <w:ins w:id="611" w:author="Andrew Mertens" w:date="2022-12-14T02:24:00Z"/>
              </w:rPr>
            </w:pPr>
            <w:ins w:id="612" w:author="Andrew Mertens" w:date="2022-12-14T02:24:00Z">
              <w:r>
                <w:rPr>
                  <w:rFonts w:ascii="DejaVu Sans" w:eastAsia="DejaVu Sans" w:hAnsi="DejaVu Sans" w:cs="DejaVu Sans"/>
                  <w:color w:val="000000"/>
                  <w:sz w:val="18"/>
                  <w:szCs w:val="18"/>
                </w:rPr>
                <w:t>Discussion, paragraph 1</w:t>
              </w:r>
            </w:ins>
          </w:p>
        </w:tc>
      </w:tr>
      <w:tr w:rsidR="00F41E9C" w14:paraId="26E69FBC" w14:textId="77777777" w:rsidTr="00E0454E">
        <w:trPr>
          <w:cantSplit/>
          <w:jc w:val="center"/>
          <w:ins w:id="613" w:author="Andrew Mertens" w:date="2022-12-14T02:24:00Z"/>
        </w:trPr>
        <w:tc>
          <w:tcPr>
            <w:tcW w:w="0" w:type="auto"/>
            <w:vMerge w:val="restart"/>
            <w:tcBorders>
              <w:left w:val="single" w:sz="8" w:space="0" w:color="000000"/>
            </w:tcBorders>
            <w:shd w:val="clear" w:color="auto" w:fill="FFFFFF"/>
            <w:tcMar>
              <w:top w:w="0" w:type="dxa"/>
              <w:left w:w="0" w:type="dxa"/>
              <w:bottom w:w="0" w:type="dxa"/>
              <w:right w:w="0" w:type="dxa"/>
            </w:tcMar>
          </w:tcPr>
          <w:p w14:paraId="022216D8" w14:textId="77777777" w:rsidR="00F41E9C" w:rsidRDefault="00F41E9C" w:rsidP="00E0454E">
            <w:pPr>
              <w:spacing w:before="100" w:after="100"/>
              <w:ind w:left="100" w:right="100"/>
              <w:rPr>
                <w:ins w:id="614" w:author="Andrew Mertens" w:date="2022-12-14T02:24:00Z"/>
              </w:rPr>
            </w:pPr>
          </w:p>
        </w:tc>
        <w:tc>
          <w:tcPr>
            <w:tcW w:w="0" w:type="auto"/>
            <w:shd w:val="clear" w:color="auto" w:fill="FFFFFF"/>
            <w:tcMar>
              <w:top w:w="0" w:type="dxa"/>
              <w:left w:w="0" w:type="dxa"/>
              <w:bottom w:w="0" w:type="dxa"/>
              <w:right w:w="0" w:type="dxa"/>
            </w:tcMar>
          </w:tcPr>
          <w:p w14:paraId="70D302AE" w14:textId="77777777" w:rsidR="00F41E9C" w:rsidRDefault="00F41E9C" w:rsidP="00E0454E">
            <w:pPr>
              <w:spacing w:before="100" w:after="100"/>
              <w:ind w:left="100" w:right="100"/>
              <w:jc w:val="center"/>
              <w:rPr>
                <w:ins w:id="615" w:author="Andrew Mertens" w:date="2022-12-14T02:24:00Z"/>
              </w:rPr>
            </w:pPr>
            <w:ins w:id="616" w:author="Andrew Mertens" w:date="2022-12-14T02:24:00Z">
              <w:r>
                <w:rPr>
                  <w:rFonts w:ascii="DejaVu Sans" w:eastAsia="DejaVu Sans" w:hAnsi="DejaVu Sans" w:cs="DejaVu Sans"/>
                  <w:color w:val="000000"/>
                  <w:sz w:val="18"/>
                  <w:szCs w:val="18"/>
                </w:rPr>
                <w:t>23b</w:t>
              </w:r>
            </w:ins>
          </w:p>
        </w:tc>
        <w:tc>
          <w:tcPr>
            <w:tcW w:w="0" w:type="auto"/>
            <w:shd w:val="clear" w:color="auto" w:fill="FFFFFF"/>
            <w:tcMar>
              <w:top w:w="0" w:type="dxa"/>
              <w:left w:w="0" w:type="dxa"/>
              <w:bottom w:w="0" w:type="dxa"/>
              <w:right w:w="0" w:type="dxa"/>
            </w:tcMar>
          </w:tcPr>
          <w:p w14:paraId="6A1ABF7A" w14:textId="77777777" w:rsidR="00F41E9C" w:rsidRDefault="00F41E9C" w:rsidP="00E0454E">
            <w:pPr>
              <w:spacing w:before="100" w:after="100"/>
              <w:ind w:left="100" w:right="100"/>
              <w:rPr>
                <w:ins w:id="617" w:author="Andrew Mertens" w:date="2022-12-14T02:24:00Z"/>
              </w:rPr>
            </w:pPr>
            <w:ins w:id="618" w:author="Andrew Mertens" w:date="2022-12-14T02:24:00Z">
              <w:r>
                <w:rPr>
                  <w:rFonts w:ascii="DejaVu Sans" w:eastAsia="DejaVu Sans" w:hAnsi="DejaVu Sans" w:cs="DejaVu Sans"/>
                  <w:color w:val="000000"/>
                  <w:sz w:val="18"/>
                  <w:szCs w:val="18"/>
                </w:rPr>
                <w:t>Discuss any limitations of the evidence included in the review.</w:t>
              </w:r>
            </w:ins>
          </w:p>
        </w:tc>
        <w:tc>
          <w:tcPr>
            <w:tcW w:w="0" w:type="auto"/>
            <w:tcBorders>
              <w:right w:val="single" w:sz="8" w:space="0" w:color="000000"/>
            </w:tcBorders>
            <w:shd w:val="clear" w:color="auto" w:fill="FFFFFF"/>
            <w:tcMar>
              <w:top w:w="0" w:type="dxa"/>
              <w:left w:w="0" w:type="dxa"/>
              <w:bottom w:w="0" w:type="dxa"/>
              <w:right w:w="0" w:type="dxa"/>
            </w:tcMar>
          </w:tcPr>
          <w:p w14:paraId="1F309C3D" w14:textId="77777777" w:rsidR="00F41E9C" w:rsidRDefault="00F41E9C" w:rsidP="00E0454E">
            <w:pPr>
              <w:spacing w:before="100" w:after="100"/>
              <w:ind w:left="100" w:right="100"/>
              <w:jc w:val="center"/>
              <w:rPr>
                <w:ins w:id="619" w:author="Andrew Mertens" w:date="2022-12-14T02:24:00Z"/>
              </w:rPr>
            </w:pPr>
            <w:ins w:id="620" w:author="Andrew Mertens" w:date="2022-12-14T02:24:00Z">
              <w:r>
                <w:rPr>
                  <w:rFonts w:ascii="DejaVu Sans" w:eastAsia="DejaVu Sans" w:hAnsi="DejaVu Sans" w:cs="DejaVu Sans"/>
                  <w:color w:val="000000"/>
                  <w:sz w:val="18"/>
                  <w:szCs w:val="18"/>
                </w:rPr>
                <w:t>Discussion, paragraphs 2, 7</w:t>
              </w:r>
            </w:ins>
          </w:p>
        </w:tc>
      </w:tr>
      <w:tr w:rsidR="00F41E9C" w14:paraId="130868B2" w14:textId="77777777" w:rsidTr="00E0454E">
        <w:trPr>
          <w:cantSplit/>
          <w:jc w:val="center"/>
          <w:ins w:id="621"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788AC563" w14:textId="77777777" w:rsidR="00F41E9C" w:rsidRDefault="00F41E9C" w:rsidP="00E0454E">
            <w:pPr>
              <w:spacing w:before="100" w:after="100"/>
              <w:ind w:left="100" w:right="100"/>
              <w:rPr>
                <w:ins w:id="622" w:author="Andrew Mertens" w:date="2022-12-14T02:24:00Z"/>
              </w:rPr>
            </w:pPr>
          </w:p>
        </w:tc>
        <w:tc>
          <w:tcPr>
            <w:tcW w:w="0" w:type="auto"/>
            <w:shd w:val="clear" w:color="auto" w:fill="FFFFFF"/>
            <w:tcMar>
              <w:top w:w="0" w:type="dxa"/>
              <w:left w:w="0" w:type="dxa"/>
              <w:bottom w:w="0" w:type="dxa"/>
              <w:right w:w="0" w:type="dxa"/>
            </w:tcMar>
          </w:tcPr>
          <w:p w14:paraId="7EC35BD9" w14:textId="77777777" w:rsidR="00F41E9C" w:rsidRDefault="00F41E9C" w:rsidP="00E0454E">
            <w:pPr>
              <w:spacing w:before="100" w:after="100"/>
              <w:ind w:left="100" w:right="100"/>
              <w:jc w:val="center"/>
              <w:rPr>
                <w:ins w:id="623" w:author="Andrew Mertens" w:date="2022-12-14T02:24:00Z"/>
              </w:rPr>
            </w:pPr>
            <w:ins w:id="624" w:author="Andrew Mertens" w:date="2022-12-14T02:24:00Z">
              <w:r>
                <w:rPr>
                  <w:rFonts w:ascii="DejaVu Sans" w:eastAsia="DejaVu Sans" w:hAnsi="DejaVu Sans" w:cs="DejaVu Sans"/>
                  <w:color w:val="000000"/>
                  <w:sz w:val="18"/>
                  <w:szCs w:val="18"/>
                </w:rPr>
                <w:t>23c</w:t>
              </w:r>
            </w:ins>
          </w:p>
        </w:tc>
        <w:tc>
          <w:tcPr>
            <w:tcW w:w="0" w:type="auto"/>
            <w:shd w:val="clear" w:color="auto" w:fill="FFFFFF"/>
            <w:tcMar>
              <w:top w:w="0" w:type="dxa"/>
              <w:left w:w="0" w:type="dxa"/>
              <w:bottom w:w="0" w:type="dxa"/>
              <w:right w:w="0" w:type="dxa"/>
            </w:tcMar>
          </w:tcPr>
          <w:p w14:paraId="27A7A1D3" w14:textId="77777777" w:rsidR="00F41E9C" w:rsidRDefault="00F41E9C" w:rsidP="00E0454E">
            <w:pPr>
              <w:spacing w:before="100" w:after="100"/>
              <w:ind w:left="100" w:right="100"/>
              <w:rPr>
                <w:ins w:id="625" w:author="Andrew Mertens" w:date="2022-12-14T02:24:00Z"/>
              </w:rPr>
            </w:pPr>
            <w:ins w:id="626" w:author="Andrew Mertens" w:date="2022-12-14T02:24:00Z">
              <w:r>
                <w:rPr>
                  <w:rFonts w:ascii="DejaVu Sans" w:eastAsia="DejaVu Sans" w:hAnsi="DejaVu Sans" w:cs="DejaVu Sans"/>
                  <w:color w:val="000000"/>
                  <w:sz w:val="18"/>
                  <w:szCs w:val="18"/>
                </w:rPr>
                <w:t>Discuss any limitations of the review processes used.</w:t>
              </w:r>
            </w:ins>
          </w:p>
        </w:tc>
        <w:tc>
          <w:tcPr>
            <w:tcW w:w="0" w:type="auto"/>
            <w:tcBorders>
              <w:right w:val="single" w:sz="8" w:space="0" w:color="000000"/>
            </w:tcBorders>
            <w:shd w:val="clear" w:color="auto" w:fill="FFFFFF"/>
            <w:tcMar>
              <w:top w:w="0" w:type="dxa"/>
              <w:left w:w="0" w:type="dxa"/>
              <w:bottom w:w="0" w:type="dxa"/>
              <w:right w:w="0" w:type="dxa"/>
            </w:tcMar>
          </w:tcPr>
          <w:p w14:paraId="64F7D738" w14:textId="77777777" w:rsidR="00F41E9C" w:rsidRDefault="00F41E9C" w:rsidP="00E0454E">
            <w:pPr>
              <w:spacing w:before="100" w:after="100"/>
              <w:ind w:left="100" w:right="100"/>
              <w:jc w:val="center"/>
              <w:rPr>
                <w:ins w:id="627" w:author="Andrew Mertens" w:date="2022-12-14T02:24:00Z"/>
              </w:rPr>
            </w:pPr>
            <w:ins w:id="628" w:author="Andrew Mertens" w:date="2022-12-14T02:24:00Z">
              <w:r>
                <w:rPr>
                  <w:rFonts w:ascii="DejaVu Sans" w:eastAsia="DejaVu Sans" w:hAnsi="DejaVu Sans" w:cs="DejaVu Sans"/>
                  <w:color w:val="000000"/>
                  <w:sz w:val="18"/>
                  <w:szCs w:val="18"/>
                </w:rPr>
                <w:t>Discussion, paragraph 2, cited related article</w:t>
              </w:r>
            </w:ins>
          </w:p>
        </w:tc>
      </w:tr>
      <w:tr w:rsidR="00F41E9C" w14:paraId="35372327" w14:textId="77777777" w:rsidTr="00E0454E">
        <w:trPr>
          <w:cantSplit/>
          <w:jc w:val="center"/>
          <w:ins w:id="629"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44A536FA" w14:textId="77777777" w:rsidR="00F41E9C" w:rsidRDefault="00F41E9C" w:rsidP="00E0454E">
            <w:pPr>
              <w:spacing w:before="100" w:after="100"/>
              <w:ind w:left="100" w:right="100"/>
              <w:rPr>
                <w:ins w:id="630" w:author="Andrew Mertens" w:date="2022-12-14T02:24:00Z"/>
              </w:rPr>
            </w:pPr>
          </w:p>
        </w:tc>
        <w:tc>
          <w:tcPr>
            <w:tcW w:w="0" w:type="auto"/>
            <w:shd w:val="clear" w:color="auto" w:fill="FFFFFF"/>
            <w:tcMar>
              <w:top w:w="0" w:type="dxa"/>
              <w:left w:w="0" w:type="dxa"/>
              <w:bottom w:w="0" w:type="dxa"/>
              <w:right w:w="0" w:type="dxa"/>
            </w:tcMar>
          </w:tcPr>
          <w:p w14:paraId="113AE526" w14:textId="77777777" w:rsidR="00F41E9C" w:rsidRDefault="00F41E9C" w:rsidP="00E0454E">
            <w:pPr>
              <w:spacing w:before="100" w:after="100"/>
              <w:ind w:left="100" w:right="100"/>
              <w:jc w:val="center"/>
              <w:rPr>
                <w:ins w:id="631" w:author="Andrew Mertens" w:date="2022-12-14T02:24:00Z"/>
              </w:rPr>
            </w:pPr>
            <w:ins w:id="632" w:author="Andrew Mertens" w:date="2022-12-14T02:24:00Z">
              <w:r>
                <w:rPr>
                  <w:rFonts w:ascii="DejaVu Sans" w:eastAsia="DejaVu Sans" w:hAnsi="DejaVu Sans" w:cs="DejaVu Sans"/>
                  <w:color w:val="000000"/>
                  <w:sz w:val="18"/>
                  <w:szCs w:val="18"/>
                </w:rPr>
                <w:t>23d</w:t>
              </w:r>
            </w:ins>
          </w:p>
        </w:tc>
        <w:tc>
          <w:tcPr>
            <w:tcW w:w="0" w:type="auto"/>
            <w:shd w:val="clear" w:color="auto" w:fill="FFFFFF"/>
            <w:tcMar>
              <w:top w:w="0" w:type="dxa"/>
              <w:left w:w="0" w:type="dxa"/>
              <w:bottom w:w="0" w:type="dxa"/>
              <w:right w:w="0" w:type="dxa"/>
            </w:tcMar>
          </w:tcPr>
          <w:p w14:paraId="1B758B7E" w14:textId="77777777" w:rsidR="00F41E9C" w:rsidRDefault="00F41E9C" w:rsidP="00E0454E">
            <w:pPr>
              <w:spacing w:before="100" w:after="100"/>
              <w:ind w:left="100" w:right="100"/>
              <w:rPr>
                <w:ins w:id="633" w:author="Andrew Mertens" w:date="2022-12-14T02:24:00Z"/>
              </w:rPr>
            </w:pPr>
            <w:ins w:id="634" w:author="Andrew Mertens" w:date="2022-12-14T02:24:00Z">
              <w:r>
                <w:rPr>
                  <w:rFonts w:ascii="DejaVu Sans" w:eastAsia="DejaVu Sans" w:hAnsi="DejaVu Sans" w:cs="DejaVu Sans"/>
                  <w:color w:val="000000"/>
                  <w:sz w:val="18"/>
                  <w:szCs w:val="18"/>
                </w:rPr>
                <w:t>Discuss implications of the results for practice, policy, and future research.</w:t>
              </w:r>
            </w:ins>
          </w:p>
        </w:tc>
        <w:tc>
          <w:tcPr>
            <w:tcW w:w="0" w:type="auto"/>
            <w:tcBorders>
              <w:right w:val="single" w:sz="8" w:space="0" w:color="000000"/>
            </w:tcBorders>
            <w:shd w:val="clear" w:color="auto" w:fill="FFFFFF"/>
            <w:tcMar>
              <w:top w:w="0" w:type="dxa"/>
              <w:left w:w="0" w:type="dxa"/>
              <w:bottom w:w="0" w:type="dxa"/>
              <w:right w:w="0" w:type="dxa"/>
            </w:tcMar>
          </w:tcPr>
          <w:p w14:paraId="07752C74" w14:textId="77777777" w:rsidR="00F41E9C" w:rsidRDefault="00F41E9C" w:rsidP="00E0454E">
            <w:pPr>
              <w:spacing w:before="100" w:after="100"/>
              <w:ind w:left="100" w:right="100"/>
              <w:jc w:val="center"/>
              <w:rPr>
                <w:ins w:id="635" w:author="Andrew Mertens" w:date="2022-12-14T02:24:00Z"/>
              </w:rPr>
            </w:pPr>
            <w:ins w:id="636" w:author="Andrew Mertens" w:date="2022-12-14T02:24:00Z">
              <w:r>
                <w:rPr>
                  <w:rFonts w:ascii="DejaVu Sans" w:eastAsia="DejaVu Sans" w:hAnsi="DejaVu Sans" w:cs="DejaVu Sans"/>
                  <w:color w:val="000000"/>
                  <w:sz w:val="18"/>
                  <w:szCs w:val="18"/>
                </w:rPr>
                <w:t>Discussion, paragraph 5, 6, 8</w:t>
              </w:r>
            </w:ins>
          </w:p>
        </w:tc>
      </w:tr>
      <w:tr w:rsidR="00F41E9C" w14:paraId="57247462" w14:textId="77777777" w:rsidTr="00E0454E">
        <w:trPr>
          <w:cantSplit/>
          <w:jc w:val="center"/>
          <w:ins w:id="637"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1F4C4DCF" w14:textId="77777777" w:rsidR="00F41E9C" w:rsidRDefault="00F41E9C" w:rsidP="00E0454E">
            <w:pPr>
              <w:spacing w:before="100" w:after="100"/>
              <w:ind w:left="100" w:right="100"/>
              <w:rPr>
                <w:ins w:id="638" w:author="Andrew Mertens" w:date="2022-12-14T02:24:00Z"/>
              </w:rPr>
            </w:pPr>
            <w:ins w:id="639" w:author="Andrew Mertens" w:date="2022-12-14T02:24:00Z">
              <w:r>
                <w:rPr>
                  <w:rFonts w:ascii="DejaVu Sans" w:eastAsia="DejaVu Sans" w:hAnsi="DejaVu Sans" w:cs="DejaVu Sans"/>
                  <w:b/>
                  <w:color w:val="000000"/>
                  <w:sz w:val="18"/>
                  <w:szCs w:val="18"/>
                </w:rPr>
                <w:t>OTHER INFORMATION</w:t>
              </w:r>
            </w:ins>
          </w:p>
        </w:tc>
        <w:tc>
          <w:tcPr>
            <w:tcW w:w="0" w:type="auto"/>
            <w:shd w:val="clear" w:color="auto" w:fill="FFFFCC"/>
            <w:tcMar>
              <w:top w:w="0" w:type="dxa"/>
              <w:left w:w="0" w:type="dxa"/>
              <w:bottom w:w="0" w:type="dxa"/>
              <w:right w:w="0" w:type="dxa"/>
            </w:tcMar>
          </w:tcPr>
          <w:p w14:paraId="4D51D258" w14:textId="77777777" w:rsidR="00F41E9C" w:rsidRDefault="00F41E9C" w:rsidP="00E0454E">
            <w:pPr>
              <w:spacing w:before="100" w:after="100"/>
              <w:ind w:left="100" w:right="100"/>
              <w:jc w:val="center"/>
              <w:rPr>
                <w:ins w:id="640" w:author="Andrew Mertens" w:date="2022-12-14T02:24:00Z"/>
              </w:rPr>
            </w:pPr>
          </w:p>
        </w:tc>
        <w:tc>
          <w:tcPr>
            <w:tcW w:w="0" w:type="auto"/>
            <w:shd w:val="clear" w:color="auto" w:fill="FFFFCC"/>
            <w:tcMar>
              <w:top w:w="0" w:type="dxa"/>
              <w:left w:w="0" w:type="dxa"/>
              <w:bottom w:w="0" w:type="dxa"/>
              <w:right w:w="0" w:type="dxa"/>
            </w:tcMar>
          </w:tcPr>
          <w:p w14:paraId="56FF5322" w14:textId="77777777" w:rsidR="00F41E9C" w:rsidRDefault="00F41E9C" w:rsidP="00E0454E">
            <w:pPr>
              <w:spacing w:before="100" w:after="100"/>
              <w:ind w:left="100" w:right="100"/>
              <w:rPr>
                <w:ins w:id="641"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1C251F0A" w14:textId="77777777" w:rsidR="00F41E9C" w:rsidRDefault="00F41E9C" w:rsidP="00E0454E">
            <w:pPr>
              <w:spacing w:before="100" w:after="100"/>
              <w:ind w:left="100" w:right="100"/>
              <w:jc w:val="center"/>
              <w:rPr>
                <w:ins w:id="642" w:author="Andrew Mertens" w:date="2022-12-14T02:24:00Z"/>
              </w:rPr>
            </w:pPr>
          </w:p>
        </w:tc>
      </w:tr>
      <w:tr w:rsidR="00F41E9C" w14:paraId="32B4B9F3" w14:textId="77777777" w:rsidTr="00E0454E">
        <w:trPr>
          <w:cantSplit/>
          <w:jc w:val="center"/>
          <w:ins w:id="643"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2C91C4D2" w14:textId="77777777" w:rsidR="00F41E9C" w:rsidRDefault="00F41E9C" w:rsidP="00E0454E">
            <w:pPr>
              <w:spacing w:before="100" w:after="100"/>
              <w:ind w:left="100" w:right="100"/>
              <w:rPr>
                <w:ins w:id="644" w:author="Andrew Mertens" w:date="2022-12-14T02:24:00Z"/>
              </w:rPr>
            </w:pPr>
            <w:ins w:id="645" w:author="Andrew Mertens" w:date="2022-12-14T02:24:00Z">
              <w:r>
                <w:rPr>
                  <w:rFonts w:ascii="DejaVu Sans" w:eastAsia="DejaVu Sans" w:hAnsi="DejaVu Sans" w:cs="DejaVu Sans"/>
                  <w:b/>
                  <w:color w:val="000000"/>
                  <w:sz w:val="18"/>
                  <w:szCs w:val="18"/>
                </w:rPr>
                <w:t>Registration and protocol</w:t>
              </w:r>
            </w:ins>
          </w:p>
        </w:tc>
        <w:tc>
          <w:tcPr>
            <w:tcW w:w="0" w:type="auto"/>
            <w:shd w:val="clear" w:color="auto" w:fill="FFFFFF"/>
            <w:tcMar>
              <w:top w:w="0" w:type="dxa"/>
              <w:left w:w="0" w:type="dxa"/>
              <w:bottom w:w="0" w:type="dxa"/>
              <w:right w:w="0" w:type="dxa"/>
            </w:tcMar>
          </w:tcPr>
          <w:p w14:paraId="6F38715F" w14:textId="77777777" w:rsidR="00F41E9C" w:rsidRDefault="00F41E9C" w:rsidP="00E0454E">
            <w:pPr>
              <w:spacing w:before="100" w:after="100"/>
              <w:ind w:left="100" w:right="100"/>
              <w:jc w:val="center"/>
              <w:rPr>
                <w:ins w:id="646" w:author="Andrew Mertens" w:date="2022-12-14T02:24:00Z"/>
              </w:rPr>
            </w:pPr>
            <w:ins w:id="647" w:author="Andrew Mertens" w:date="2022-12-14T02:24:00Z">
              <w:r>
                <w:rPr>
                  <w:rFonts w:ascii="DejaVu Sans" w:eastAsia="DejaVu Sans" w:hAnsi="DejaVu Sans" w:cs="DejaVu Sans"/>
                  <w:color w:val="000000"/>
                  <w:sz w:val="18"/>
                  <w:szCs w:val="18"/>
                </w:rPr>
                <w:t>24a</w:t>
              </w:r>
            </w:ins>
          </w:p>
        </w:tc>
        <w:tc>
          <w:tcPr>
            <w:tcW w:w="0" w:type="auto"/>
            <w:shd w:val="clear" w:color="auto" w:fill="FFFFFF"/>
            <w:tcMar>
              <w:top w:w="0" w:type="dxa"/>
              <w:left w:w="0" w:type="dxa"/>
              <w:bottom w:w="0" w:type="dxa"/>
              <w:right w:w="0" w:type="dxa"/>
            </w:tcMar>
          </w:tcPr>
          <w:p w14:paraId="6362357B" w14:textId="77777777" w:rsidR="00F41E9C" w:rsidRDefault="00F41E9C" w:rsidP="00E0454E">
            <w:pPr>
              <w:spacing w:before="100" w:after="100"/>
              <w:ind w:left="100" w:right="100"/>
              <w:rPr>
                <w:ins w:id="648" w:author="Andrew Mertens" w:date="2022-12-14T02:24:00Z"/>
              </w:rPr>
            </w:pPr>
            <w:ins w:id="649" w:author="Andrew Mertens" w:date="2022-12-14T02:24:00Z">
              <w:r>
                <w:rPr>
                  <w:rFonts w:ascii="DejaVu Sans" w:eastAsia="DejaVu Sans" w:hAnsi="DejaVu Sans" w:cs="DejaVu Sans"/>
                  <w:color w:val="000000"/>
                  <w:sz w:val="18"/>
                  <w:szCs w:val="18"/>
                </w:rPr>
                <w:t xml:space="preserve">Provide registration information for the review, including register name and registration number, or state that the review was not registered. </w:t>
              </w:r>
            </w:ins>
          </w:p>
        </w:tc>
        <w:tc>
          <w:tcPr>
            <w:tcW w:w="0" w:type="auto"/>
            <w:tcBorders>
              <w:right w:val="single" w:sz="8" w:space="0" w:color="000000"/>
            </w:tcBorders>
            <w:shd w:val="clear" w:color="auto" w:fill="FFFFFF"/>
            <w:tcMar>
              <w:top w:w="0" w:type="dxa"/>
              <w:left w:w="0" w:type="dxa"/>
              <w:bottom w:w="0" w:type="dxa"/>
              <w:right w:w="0" w:type="dxa"/>
            </w:tcMar>
          </w:tcPr>
          <w:p w14:paraId="49AAA625" w14:textId="77777777" w:rsidR="00F41E9C" w:rsidRDefault="00F41E9C" w:rsidP="00E0454E">
            <w:pPr>
              <w:spacing w:before="100" w:after="100"/>
              <w:ind w:left="100" w:right="100"/>
              <w:jc w:val="center"/>
              <w:rPr>
                <w:ins w:id="650" w:author="Andrew Mertens" w:date="2022-12-14T02:24:00Z"/>
              </w:rPr>
            </w:pPr>
            <w:ins w:id="651" w:author="Andrew Mertens" w:date="2022-12-14T02:24:00Z">
              <w:r w:rsidRPr="001F5F93">
                <w:rPr>
                  <w:rFonts w:ascii="DejaVu Sans" w:eastAsia="DejaVu Sans" w:hAnsi="DejaVu Sans" w:cs="DejaVu Sans"/>
                  <w:color w:val="000000"/>
                  <w:sz w:val="18"/>
                  <w:szCs w:val="18"/>
                </w:rPr>
                <w:t>https://osf.io/8sgzn/</w:t>
              </w:r>
            </w:ins>
          </w:p>
        </w:tc>
      </w:tr>
      <w:tr w:rsidR="00F41E9C" w14:paraId="50CC1155" w14:textId="77777777" w:rsidTr="00E0454E">
        <w:trPr>
          <w:cantSplit/>
          <w:jc w:val="center"/>
          <w:ins w:id="652" w:author="Andrew Mertens" w:date="2022-12-14T02:24:00Z"/>
        </w:trPr>
        <w:tc>
          <w:tcPr>
            <w:tcW w:w="0" w:type="auto"/>
            <w:vMerge w:val="restart"/>
            <w:tcBorders>
              <w:left w:val="single" w:sz="8" w:space="0" w:color="000000"/>
            </w:tcBorders>
            <w:shd w:val="clear" w:color="auto" w:fill="FFFFFF"/>
            <w:tcMar>
              <w:top w:w="0" w:type="dxa"/>
              <w:left w:w="0" w:type="dxa"/>
              <w:bottom w:w="0" w:type="dxa"/>
              <w:right w:w="0" w:type="dxa"/>
            </w:tcMar>
          </w:tcPr>
          <w:p w14:paraId="5A4E7751" w14:textId="77777777" w:rsidR="00F41E9C" w:rsidRDefault="00F41E9C" w:rsidP="00E0454E">
            <w:pPr>
              <w:spacing w:before="100" w:after="100"/>
              <w:ind w:left="100" w:right="100"/>
              <w:rPr>
                <w:ins w:id="653" w:author="Andrew Mertens" w:date="2022-12-14T02:24:00Z"/>
              </w:rPr>
            </w:pPr>
          </w:p>
        </w:tc>
        <w:tc>
          <w:tcPr>
            <w:tcW w:w="0" w:type="auto"/>
            <w:shd w:val="clear" w:color="auto" w:fill="FFFFFF"/>
            <w:tcMar>
              <w:top w:w="0" w:type="dxa"/>
              <w:left w:w="0" w:type="dxa"/>
              <w:bottom w:w="0" w:type="dxa"/>
              <w:right w:w="0" w:type="dxa"/>
            </w:tcMar>
          </w:tcPr>
          <w:p w14:paraId="0F4448AD" w14:textId="77777777" w:rsidR="00F41E9C" w:rsidRDefault="00F41E9C" w:rsidP="00E0454E">
            <w:pPr>
              <w:spacing w:before="100" w:after="100"/>
              <w:ind w:left="100" w:right="100"/>
              <w:jc w:val="center"/>
              <w:rPr>
                <w:ins w:id="654" w:author="Andrew Mertens" w:date="2022-12-14T02:24:00Z"/>
              </w:rPr>
            </w:pPr>
            <w:ins w:id="655" w:author="Andrew Mertens" w:date="2022-12-14T02:24:00Z">
              <w:r>
                <w:rPr>
                  <w:rFonts w:ascii="DejaVu Sans" w:eastAsia="DejaVu Sans" w:hAnsi="DejaVu Sans" w:cs="DejaVu Sans"/>
                  <w:color w:val="000000"/>
                  <w:sz w:val="18"/>
                  <w:szCs w:val="18"/>
                </w:rPr>
                <w:t>24b</w:t>
              </w:r>
            </w:ins>
          </w:p>
        </w:tc>
        <w:tc>
          <w:tcPr>
            <w:tcW w:w="0" w:type="auto"/>
            <w:shd w:val="clear" w:color="auto" w:fill="FFFFFF"/>
            <w:tcMar>
              <w:top w:w="0" w:type="dxa"/>
              <w:left w:w="0" w:type="dxa"/>
              <w:bottom w:w="0" w:type="dxa"/>
              <w:right w:w="0" w:type="dxa"/>
            </w:tcMar>
          </w:tcPr>
          <w:p w14:paraId="49A4DE0D" w14:textId="77777777" w:rsidR="00F41E9C" w:rsidRDefault="00F41E9C" w:rsidP="00E0454E">
            <w:pPr>
              <w:spacing w:before="100" w:after="100"/>
              <w:ind w:left="100" w:right="100"/>
              <w:rPr>
                <w:ins w:id="656" w:author="Andrew Mertens" w:date="2022-12-14T02:24:00Z"/>
              </w:rPr>
            </w:pPr>
            <w:ins w:id="657" w:author="Andrew Mertens" w:date="2022-12-14T02:24:00Z">
              <w:r>
                <w:rPr>
                  <w:rFonts w:ascii="DejaVu Sans" w:eastAsia="DejaVu Sans" w:hAnsi="DejaVu Sans" w:cs="DejaVu Sans"/>
                  <w:color w:val="000000"/>
                  <w:sz w:val="18"/>
                  <w:szCs w:val="18"/>
                </w:rPr>
                <w:t>Indicate where the review protocol can be accessed, or state that a protocol was not prepared.</w:t>
              </w:r>
            </w:ins>
          </w:p>
        </w:tc>
        <w:tc>
          <w:tcPr>
            <w:tcW w:w="0" w:type="auto"/>
            <w:tcBorders>
              <w:right w:val="single" w:sz="8" w:space="0" w:color="000000"/>
            </w:tcBorders>
            <w:shd w:val="clear" w:color="auto" w:fill="FFFFFF"/>
            <w:tcMar>
              <w:top w:w="0" w:type="dxa"/>
              <w:left w:w="0" w:type="dxa"/>
              <w:bottom w:w="0" w:type="dxa"/>
              <w:right w:w="0" w:type="dxa"/>
            </w:tcMar>
          </w:tcPr>
          <w:p w14:paraId="54E78452" w14:textId="77777777" w:rsidR="00F41E9C" w:rsidRDefault="00F41E9C" w:rsidP="00E0454E">
            <w:pPr>
              <w:spacing w:before="100" w:after="100"/>
              <w:ind w:left="100" w:right="100"/>
              <w:jc w:val="center"/>
              <w:rPr>
                <w:ins w:id="658" w:author="Andrew Mertens" w:date="2022-12-14T02:24:00Z"/>
              </w:rPr>
            </w:pPr>
            <w:ins w:id="659" w:author="Andrew Mertens" w:date="2022-12-14T02:24:00Z">
              <w:r w:rsidRPr="001F5F93">
                <w:rPr>
                  <w:rFonts w:ascii="DejaVu Sans" w:eastAsia="DejaVu Sans" w:hAnsi="DejaVu Sans" w:cs="DejaVu Sans"/>
                  <w:color w:val="000000"/>
                  <w:sz w:val="18"/>
                  <w:szCs w:val="18"/>
                </w:rPr>
                <w:t>https://osf.io/8sgzn/</w:t>
              </w:r>
            </w:ins>
          </w:p>
        </w:tc>
      </w:tr>
      <w:tr w:rsidR="00F41E9C" w14:paraId="3A881CEA" w14:textId="77777777" w:rsidTr="00E0454E">
        <w:trPr>
          <w:cantSplit/>
          <w:jc w:val="center"/>
          <w:ins w:id="660" w:author="Andrew Mertens" w:date="2022-12-14T02:24:00Z"/>
        </w:trPr>
        <w:tc>
          <w:tcPr>
            <w:tcW w:w="0" w:type="auto"/>
            <w:vMerge/>
            <w:tcBorders>
              <w:left w:val="single" w:sz="8" w:space="0" w:color="000000"/>
            </w:tcBorders>
            <w:shd w:val="clear" w:color="auto" w:fill="FFFFFF"/>
            <w:tcMar>
              <w:top w:w="0" w:type="dxa"/>
              <w:left w:w="0" w:type="dxa"/>
              <w:bottom w:w="0" w:type="dxa"/>
              <w:right w:w="0" w:type="dxa"/>
            </w:tcMar>
          </w:tcPr>
          <w:p w14:paraId="3FC1D806" w14:textId="77777777" w:rsidR="00F41E9C" w:rsidRDefault="00F41E9C" w:rsidP="00E0454E">
            <w:pPr>
              <w:spacing w:before="100" w:after="100"/>
              <w:ind w:left="100" w:right="100"/>
              <w:rPr>
                <w:ins w:id="661" w:author="Andrew Mertens" w:date="2022-12-14T02:24:00Z"/>
              </w:rPr>
            </w:pPr>
          </w:p>
        </w:tc>
        <w:tc>
          <w:tcPr>
            <w:tcW w:w="0" w:type="auto"/>
            <w:shd w:val="clear" w:color="auto" w:fill="FFFFFF"/>
            <w:tcMar>
              <w:top w:w="0" w:type="dxa"/>
              <w:left w:w="0" w:type="dxa"/>
              <w:bottom w:w="0" w:type="dxa"/>
              <w:right w:w="0" w:type="dxa"/>
            </w:tcMar>
          </w:tcPr>
          <w:p w14:paraId="0A893879" w14:textId="77777777" w:rsidR="00F41E9C" w:rsidRDefault="00F41E9C" w:rsidP="00E0454E">
            <w:pPr>
              <w:spacing w:before="100" w:after="100"/>
              <w:ind w:left="100" w:right="100"/>
              <w:jc w:val="center"/>
              <w:rPr>
                <w:ins w:id="662" w:author="Andrew Mertens" w:date="2022-12-14T02:24:00Z"/>
              </w:rPr>
            </w:pPr>
            <w:ins w:id="663" w:author="Andrew Mertens" w:date="2022-12-14T02:24:00Z">
              <w:r>
                <w:rPr>
                  <w:rFonts w:ascii="DejaVu Sans" w:eastAsia="DejaVu Sans" w:hAnsi="DejaVu Sans" w:cs="DejaVu Sans"/>
                  <w:color w:val="000000"/>
                  <w:sz w:val="18"/>
                  <w:szCs w:val="18"/>
                </w:rPr>
                <w:t>24c</w:t>
              </w:r>
            </w:ins>
          </w:p>
        </w:tc>
        <w:tc>
          <w:tcPr>
            <w:tcW w:w="0" w:type="auto"/>
            <w:shd w:val="clear" w:color="auto" w:fill="FFFFFF"/>
            <w:tcMar>
              <w:top w:w="0" w:type="dxa"/>
              <w:left w:w="0" w:type="dxa"/>
              <w:bottom w:w="0" w:type="dxa"/>
              <w:right w:w="0" w:type="dxa"/>
            </w:tcMar>
          </w:tcPr>
          <w:p w14:paraId="4D4828B6" w14:textId="77777777" w:rsidR="00F41E9C" w:rsidRDefault="00F41E9C" w:rsidP="00E0454E">
            <w:pPr>
              <w:spacing w:before="100" w:after="100"/>
              <w:ind w:left="100" w:right="100"/>
              <w:rPr>
                <w:ins w:id="664" w:author="Andrew Mertens" w:date="2022-12-14T02:24:00Z"/>
              </w:rPr>
            </w:pPr>
            <w:ins w:id="665" w:author="Andrew Mertens" w:date="2022-12-14T02:24:00Z">
              <w:r>
                <w:rPr>
                  <w:rFonts w:ascii="DejaVu Sans" w:eastAsia="DejaVu Sans" w:hAnsi="DejaVu Sans" w:cs="DejaVu Sans"/>
                  <w:color w:val="000000"/>
                  <w:sz w:val="18"/>
                  <w:szCs w:val="18"/>
                </w:rPr>
                <w:t>Describe and explain any amendments to information provided at registration or in the protocol.</w:t>
              </w:r>
            </w:ins>
          </w:p>
        </w:tc>
        <w:tc>
          <w:tcPr>
            <w:tcW w:w="0" w:type="auto"/>
            <w:tcBorders>
              <w:right w:val="single" w:sz="8" w:space="0" w:color="000000"/>
            </w:tcBorders>
            <w:shd w:val="clear" w:color="auto" w:fill="FFFFFF"/>
            <w:tcMar>
              <w:top w:w="0" w:type="dxa"/>
              <w:left w:w="0" w:type="dxa"/>
              <w:bottom w:w="0" w:type="dxa"/>
              <w:right w:w="0" w:type="dxa"/>
            </w:tcMar>
          </w:tcPr>
          <w:p w14:paraId="644EB524" w14:textId="77777777" w:rsidR="00F41E9C" w:rsidRDefault="00F41E9C" w:rsidP="00E0454E">
            <w:pPr>
              <w:spacing w:before="100" w:after="100"/>
              <w:ind w:left="100" w:right="100"/>
              <w:jc w:val="center"/>
              <w:rPr>
                <w:ins w:id="666" w:author="Andrew Mertens" w:date="2022-12-14T02:24:00Z"/>
              </w:rPr>
            </w:pPr>
            <w:ins w:id="667" w:author="Andrew Mertens" w:date="2022-12-14T02:24:00Z">
              <w:r>
                <w:rPr>
                  <w:rFonts w:ascii="DejaVu Sans" w:eastAsia="DejaVu Sans" w:hAnsi="DejaVu Sans" w:cs="DejaVu Sans"/>
                  <w:color w:val="000000"/>
                  <w:sz w:val="18"/>
                  <w:szCs w:val="18"/>
                </w:rPr>
                <w:t>Not applicable</w:t>
              </w:r>
            </w:ins>
          </w:p>
        </w:tc>
      </w:tr>
      <w:tr w:rsidR="00F41E9C" w14:paraId="7C887A39" w14:textId="77777777" w:rsidTr="00E0454E">
        <w:trPr>
          <w:cantSplit/>
          <w:jc w:val="center"/>
          <w:ins w:id="668"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2CA19FF" w14:textId="77777777" w:rsidR="00F41E9C" w:rsidRDefault="00F41E9C" w:rsidP="00E0454E">
            <w:pPr>
              <w:spacing w:before="100" w:after="100"/>
              <w:ind w:left="100" w:right="100"/>
              <w:rPr>
                <w:ins w:id="669" w:author="Andrew Mertens" w:date="2022-12-14T02:24:00Z"/>
              </w:rPr>
            </w:pPr>
            <w:ins w:id="670" w:author="Andrew Mertens" w:date="2022-12-14T02:24:00Z">
              <w:r>
                <w:rPr>
                  <w:rFonts w:ascii="DejaVu Sans" w:eastAsia="DejaVu Sans" w:hAnsi="DejaVu Sans" w:cs="DejaVu Sans"/>
                  <w:b/>
                  <w:color w:val="000000"/>
                  <w:sz w:val="18"/>
                  <w:szCs w:val="18"/>
                </w:rPr>
                <w:t>Support</w:t>
              </w:r>
            </w:ins>
          </w:p>
        </w:tc>
        <w:tc>
          <w:tcPr>
            <w:tcW w:w="0" w:type="auto"/>
            <w:shd w:val="clear" w:color="auto" w:fill="FFFFFF"/>
            <w:tcMar>
              <w:top w:w="0" w:type="dxa"/>
              <w:left w:w="0" w:type="dxa"/>
              <w:bottom w:w="0" w:type="dxa"/>
              <w:right w:w="0" w:type="dxa"/>
            </w:tcMar>
          </w:tcPr>
          <w:p w14:paraId="6E540F12" w14:textId="77777777" w:rsidR="00F41E9C" w:rsidRDefault="00F41E9C" w:rsidP="00E0454E">
            <w:pPr>
              <w:spacing w:before="100" w:after="100"/>
              <w:ind w:left="100" w:right="100"/>
              <w:jc w:val="center"/>
              <w:rPr>
                <w:ins w:id="671" w:author="Andrew Mertens" w:date="2022-12-14T02:24:00Z"/>
              </w:rPr>
            </w:pPr>
            <w:ins w:id="672" w:author="Andrew Mertens" w:date="2022-12-14T02:24:00Z">
              <w:r>
                <w:rPr>
                  <w:rFonts w:ascii="DejaVu Sans" w:eastAsia="DejaVu Sans" w:hAnsi="DejaVu Sans" w:cs="DejaVu Sans"/>
                  <w:color w:val="000000"/>
                  <w:sz w:val="18"/>
                  <w:szCs w:val="18"/>
                </w:rPr>
                <w:t>25</w:t>
              </w:r>
            </w:ins>
          </w:p>
        </w:tc>
        <w:tc>
          <w:tcPr>
            <w:tcW w:w="0" w:type="auto"/>
            <w:shd w:val="clear" w:color="auto" w:fill="FFFFFF"/>
            <w:tcMar>
              <w:top w:w="0" w:type="dxa"/>
              <w:left w:w="0" w:type="dxa"/>
              <w:bottom w:w="0" w:type="dxa"/>
              <w:right w:w="0" w:type="dxa"/>
            </w:tcMar>
          </w:tcPr>
          <w:p w14:paraId="29D311AA" w14:textId="77777777" w:rsidR="00F41E9C" w:rsidRDefault="00F41E9C" w:rsidP="00E0454E">
            <w:pPr>
              <w:spacing w:before="100" w:after="100"/>
              <w:ind w:left="100" w:right="100"/>
              <w:rPr>
                <w:ins w:id="673" w:author="Andrew Mertens" w:date="2022-12-14T02:24:00Z"/>
              </w:rPr>
            </w:pPr>
            <w:ins w:id="674" w:author="Andrew Mertens" w:date="2022-12-14T02:24:00Z">
              <w:r>
                <w:rPr>
                  <w:rFonts w:ascii="DejaVu Sans" w:eastAsia="DejaVu Sans" w:hAnsi="DejaVu Sans" w:cs="DejaVu Sans"/>
                  <w:color w:val="000000"/>
                  <w:sz w:val="18"/>
                  <w:szCs w:val="18"/>
                </w:rPr>
                <w:t>Describe sources of financial or non-financial support for the review, and the role of the funders or sponsors in the review.</w:t>
              </w:r>
            </w:ins>
          </w:p>
        </w:tc>
        <w:tc>
          <w:tcPr>
            <w:tcW w:w="0" w:type="auto"/>
            <w:tcBorders>
              <w:right w:val="single" w:sz="8" w:space="0" w:color="000000"/>
            </w:tcBorders>
            <w:shd w:val="clear" w:color="auto" w:fill="FFFFFF"/>
            <w:tcMar>
              <w:top w:w="0" w:type="dxa"/>
              <w:left w:w="0" w:type="dxa"/>
              <w:bottom w:w="0" w:type="dxa"/>
              <w:right w:w="0" w:type="dxa"/>
            </w:tcMar>
          </w:tcPr>
          <w:p w14:paraId="21595E6F" w14:textId="77777777" w:rsidR="00F41E9C" w:rsidRDefault="00F41E9C" w:rsidP="00E0454E">
            <w:pPr>
              <w:spacing w:before="100" w:after="100"/>
              <w:ind w:left="100" w:right="100"/>
              <w:jc w:val="center"/>
              <w:rPr>
                <w:ins w:id="675" w:author="Andrew Mertens" w:date="2022-12-14T02:24:00Z"/>
              </w:rPr>
            </w:pPr>
            <w:ins w:id="676" w:author="Andrew Mertens" w:date="2022-12-14T02:24:00Z">
              <w:r>
                <w:rPr>
                  <w:rFonts w:ascii="DejaVu Sans" w:eastAsia="DejaVu Sans" w:hAnsi="DejaVu Sans" w:cs="DejaVu Sans"/>
                  <w:color w:val="000000"/>
                  <w:sz w:val="18"/>
                  <w:szCs w:val="18"/>
                </w:rPr>
                <w:t>Abstract, Funding</w:t>
              </w:r>
            </w:ins>
          </w:p>
        </w:tc>
      </w:tr>
      <w:tr w:rsidR="00F41E9C" w14:paraId="27DFF0F6" w14:textId="77777777" w:rsidTr="00E0454E">
        <w:trPr>
          <w:cantSplit/>
          <w:jc w:val="center"/>
          <w:ins w:id="677"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AC5DBDD" w14:textId="77777777" w:rsidR="00F41E9C" w:rsidRDefault="00F41E9C" w:rsidP="00E0454E">
            <w:pPr>
              <w:spacing w:before="100" w:after="100"/>
              <w:ind w:left="100" w:right="100"/>
              <w:rPr>
                <w:ins w:id="678" w:author="Andrew Mertens" w:date="2022-12-14T02:24:00Z"/>
              </w:rPr>
            </w:pPr>
            <w:ins w:id="679" w:author="Andrew Mertens" w:date="2022-12-14T02:24:00Z">
              <w:r>
                <w:rPr>
                  <w:rFonts w:ascii="DejaVu Sans" w:eastAsia="DejaVu Sans" w:hAnsi="DejaVu Sans" w:cs="DejaVu Sans"/>
                  <w:b/>
                  <w:color w:val="000000"/>
                  <w:sz w:val="18"/>
                  <w:szCs w:val="18"/>
                </w:rPr>
                <w:t>Competing interests</w:t>
              </w:r>
            </w:ins>
          </w:p>
        </w:tc>
        <w:tc>
          <w:tcPr>
            <w:tcW w:w="0" w:type="auto"/>
            <w:shd w:val="clear" w:color="auto" w:fill="FFFFFF"/>
            <w:tcMar>
              <w:top w:w="0" w:type="dxa"/>
              <w:left w:w="0" w:type="dxa"/>
              <w:bottom w:w="0" w:type="dxa"/>
              <w:right w:w="0" w:type="dxa"/>
            </w:tcMar>
          </w:tcPr>
          <w:p w14:paraId="33906A34" w14:textId="77777777" w:rsidR="00F41E9C" w:rsidRDefault="00F41E9C" w:rsidP="00E0454E">
            <w:pPr>
              <w:spacing w:before="100" w:after="100"/>
              <w:ind w:left="100" w:right="100"/>
              <w:jc w:val="center"/>
              <w:rPr>
                <w:ins w:id="680" w:author="Andrew Mertens" w:date="2022-12-14T02:24:00Z"/>
              </w:rPr>
            </w:pPr>
            <w:ins w:id="681" w:author="Andrew Mertens" w:date="2022-12-14T02:24:00Z">
              <w:r>
                <w:rPr>
                  <w:rFonts w:ascii="DejaVu Sans" w:eastAsia="DejaVu Sans" w:hAnsi="DejaVu Sans" w:cs="DejaVu Sans"/>
                  <w:color w:val="000000"/>
                  <w:sz w:val="18"/>
                  <w:szCs w:val="18"/>
                </w:rPr>
                <w:t>26</w:t>
              </w:r>
            </w:ins>
          </w:p>
        </w:tc>
        <w:tc>
          <w:tcPr>
            <w:tcW w:w="0" w:type="auto"/>
            <w:shd w:val="clear" w:color="auto" w:fill="FFFFFF"/>
            <w:tcMar>
              <w:top w:w="0" w:type="dxa"/>
              <w:left w:w="0" w:type="dxa"/>
              <w:bottom w:w="0" w:type="dxa"/>
              <w:right w:w="0" w:type="dxa"/>
            </w:tcMar>
          </w:tcPr>
          <w:p w14:paraId="46471A37" w14:textId="77777777" w:rsidR="00F41E9C" w:rsidRDefault="00F41E9C" w:rsidP="00E0454E">
            <w:pPr>
              <w:spacing w:before="100" w:after="100"/>
              <w:ind w:left="100" w:right="100"/>
              <w:rPr>
                <w:ins w:id="682" w:author="Andrew Mertens" w:date="2022-12-14T02:24:00Z"/>
              </w:rPr>
            </w:pPr>
            <w:ins w:id="683" w:author="Andrew Mertens" w:date="2022-12-14T02:24:00Z">
              <w:r>
                <w:rPr>
                  <w:rFonts w:ascii="DejaVu Sans" w:eastAsia="DejaVu Sans" w:hAnsi="DejaVu Sans" w:cs="DejaVu Sans"/>
                  <w:color w:val="000000"/>
                  <w:sz w:val="18"/>
                  <w:szCs w:val="18"/>
                </w:rPr>
                <w:t>Declare any competing interests of review authors.</w:t>
              </w:r>
            </w:ins>
          </w:p>
        </w:tc>
        <w:tc>
          <w:tcPr>
            <w:tcW w:w="0" w:type="auto"/>
            <w:tcBorders>
              <w:right w:val="single" w:sz="8" w:space="0" w:color="000000"/>
            </w:tcBorders>
            <w:shd w:val="clear" w:color="auto" w:fill="FFFFFF"/>
            <w:tcMar>
              <w:top w:w="0" w:type="dxa"/>
              <w:left w:w="0" w:type="dxa"/>
              <w:bottom w:w="0" w:type="dxa"/>
              <w:right w:w="0" w:type="dxa"/>
            </w:tcMar>
          </w:tcPr>
          <w:p w14:paraId="30C59B34" w14:textId="77777777" w:rsidR="00F41E9C" w:rsidRDefault="00F41E9C" w:rsidP="00E0454E">
            <w:pPr>
              <w:spacing w:before="100" w:after="100"/>
              <w:ind w:left="100" w:right="100"/>
              <w:jc w:val="center"/>
              <w:rPr>
                <w:ins w:id="684" w:author="Andrew Mertens" w:date="2022-12-14T02:24:00Z"/>
              </w:rPr>
            </w:pPr>
            <w:ins w:id="685" w:author="Andrew Mertens" w:date="2022-12-14T02:24:00Z">
              <w:r w:rsidRPr="0063177E">
                <w:rPr>
                  <w:rFonts w:ascii="DejaVu Sans" w:eastAsia="DejaVu Sans" w:hAnsi="DejaVu Sans" w:cs="DejaVu Sans"/>
                  <w:color w:val="000000"/>
                  <w:sz w:val="18"/>
                  <w:szCs w:val="18"/>
                </w:rPr>
                <w:t>Not applicable</w:t>
              </w:r>
            </w:ins>
          </w:p>
        </w:tc>
      </w:tr>
      <w:tr w:rsidR="00F41E9C" w14:paraId="6C004196" w14:textId="77777777" w:rsidTr="00E0454E">
        <w:trPr>
          <w:cantSplit/>
          <w:jc w:val="center"/>
          <w:ins w:id="686" w:author="Andrew Mertens" w:date="2022-12-14T02:24:00Z"/>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552BC364" w14:textId="77777777" w:rsidR="00F41E9C" w:rsidRDefault="00F41E9C" w:rsidP="00E0454E">
            <w:pPr>
              <w:spacing w:before="100" w:after="100"/>
              <w:ind w:left="100" w:right="100"/>
              <w:rPr>
                <w:ins w:id="687" w:author="Andrew Mertens" w:date="2022-12-14T02:24:00Z"/>
              </w:rPr>
            </w:pPr>
            <w:ins w:id="688" w:author="Andrew Mertens" w:date="2022-12-14T02:24:00Z">
              <w:r>
                <w:rPr>
                  <w:rFonts w:ascii="DejaVu Sans" w:eastAsia="DejaVu Sans" w:hAnsi="DejaVu Sans" w:cs="DejaVu Sans"/>
                  <w:b/>
                  <w:color w:val="000000"/>
                  <w:sz w:val="18"/>
                  <w:szCs w:val="18"/>
                </w:rPr>
                <w:t xml:space="preserve">Availability of data, </w:t>
              </w:r>
              <w:proofErr w:type="gramStart"/>
              <w:r>
                <w:rPr>
                  <w:rFonts w:ascii="DejaVu Sans" w:eastAsia="DejaVu Sans" w:hAnsi="DejaVu Sans" w:cs="DejaVu Sans"/>
                  <w:b/>
                  <w:color w:val="000000"/>
                  <w:sz w:val="18"/>
                  <w:szCs w:val="18"/>
                </w:rPr>
                <w:t>code</w:t>
              </w:r>
              <w:proofErr w:type="gramEnd"/>
              <w:r>
                <w:rPr>
                  <w:rFonts w:ascii="DejaVu Sans" w:eastAsia="DejaVu Sans" w:hAnsi="DejaVu Sans" w:cs="DejaVu Sans"/>
                  <w:b/>
                  <w:color w:val="000000"/>
                  <w:sz w:val="18"/>
                  <w:szCs w:val="18"/>
                </w:rPr>
                <w:t xml:space="preserve"> and other materials</w:t>
              </w:r>
            </w:ins>
          </w:p>
        </w:tc>
        <w:tc>
          <w:tcPr>
            <w:tcW w:w="0" w:type="auto"/>
            <w:tcBorders>
              <w:bottom w:val="single" w:sz="8" w:space="0" w:color="000000"/>
            </w:tcBorders>
            <w:shd w:val="clear" w:color="auto" w:fill="FFFFFF"/>
            <w:tcMar>
              <w:top w:w="0" w:type="dxa"/>
              <w:left w:w="0" w:type="dxa"/>
              <w:bottom w:w="0" w:type="dxa"/>
              <w:right w:w="0" w:type="dxa"/>
            </w:tcMar>
          </w:tcPr>
          <w:p w14:paraId="0AF3ABBF" w14:textId="77777777" w:rsidR="00F41E9C" w:rsidRDefault="00F41E9C" w:rsidP="00E0454E">
            <w:pPr>
              <w:spacing w:before="100" w:after="100"/>
              <w:ind w:left="100" w:right="100"/>
              <w:jc w:val="center"/>
              <w:rPr>
                <w:ins w:id="689" w:author="Andrew Mertens" w:date="2022-12-14T02:24:00Z"/>
              </w:rPr>
            </w:pPr>
            <w:ins w:id="690" w:author="Andrew Mertens" w:date="2022-12-14T02:24:00Z">
              <w:r>
                <w:rPr>
                  <w:rFonts w:ascii="DejaVu Sans" w:eastAsia="DejaVu Sans" w:hAnsi="DejaVu Sans" w:cs="DejaVu Sans"/>
                  <w:color w:val="000000"/>
                  <w:sz w:val="18"/>
                  <w:szCs w:val="18"/>
                </w:rPr>
                <w:t>27</w:t>
              </w:r>
            </w:ins>
          </w:p>
        </w:tc>
        <w:tc>
          <w:tcPr>
            <w:tcW w:w="0" w:type="auto"/>
            <w:tcBorders>
              <w:bottom w:val="single" w:sz="8" w:space="0" w:color="000000"/>
            </w:tcBorders>
            <w:shd w:val="clear" w:color="auto" w:fill="FFFFFF"/>
            <w:tcMar>
              <w:top w:w="0" w:type="dxa"/>
              <w:left w:w="0" w:type="dxa"/>
              <w:bottom w:w="0" w:type="dxa"/>
              <w:right w:w="0" w:type="dxa"/>
            </w:tcMar>
          </w:tcPr>
          <w:p w14:paraId="41107EC0" w14:textId="77777777" w:rsidR="00F41E9C" w:rsidRDefault="00F41E9C" w:rsidP="00E0454E">
            <w:pPr>
              <w:spacing w:before="100" w:after="100"/>
              <w:ind w:left="100" w:right="100"/>
              <w:rPr>
                <w:ins w:id="691" w:author="Andrew Mertens" w:date="2022-12-14T02:24:00Z"/>
              </w:rPr>
            </w:pPr>
            <w:ins w:id="692" w:author="Andrew Mertens" w:date="2022-12-14T02:24:00Z">
              <w:r>
                <w:rPr>
                  <w:rFonts w:ascii="DejaVu Sans" w:eastAsia="DejaVu Sans" w:hAnsi="DejaVu Sans" w:cs="DejaVu Sans"/>
                  <w:color w:val="000000"/>
                  <w:sz w:val="18"/>
                  <w:szCs w:val="18"/>
                </w:rPr>
                <w:t xml:space="preserve">Report which of the following are publicly available and where they can be </w:t>
              </w:r>
              <w:proofErr w:type="gramStart"/>
              <w:r>
                <w:rPr>
                  <w:rFonts w:ascii="DejaVu Sans" w:eastAsia="DejaVu Sans" w:hAnsi="DejaVu Sans" w:cs="DejaVu Sans"/>
                  <w:color w:val="000000"/>
                  <w:sz w:val="18"/>
                  <w:szCs w:val="18"/>
                </w:rPr>
                <w:t>found:</w:t>
              </w:r>
              <w:proofErr w:type="gramEnd"/>
              <w:r>
                <w:rPr>
                  <w:rFonts w:ascii="DejaVu Sans" w:eastAsia="DejaVu Sans" w:hAnsi="DejaVu Sans" w:cs="DejaVu Sans"/>
                  <w:color w:val="000000"/>
                  <w:sz w:val="18"/>
                  <w:szCs w:val="18"/>
                </w:rPr>
                <w:t xml:space="preserve"> template data collection forms; data extracted from included studies; data used for all analyses; analytic code; any other materials used in the review.</w:t>
              </w:r>
            </w:ins>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30DB66B7" w14:textId="77777777" w:rsidR="00F41E9C" w:rsidRDefault="00F41E9C" w:rsidP="00E0454E">
            <w:pPr>
              <w:spacing w:before="100" w:after="100"/>
              <w:ind w:left="100" w:right="100"/>
              <w:jc w:val="center"/>
              <w:rPr>
                <w:ins w:id="693" w:author="Andrew Mertens" w:date="2022-12-14T02:24:00Z"/>
              </w:rPr>
            </w:pPr>
            <w:ins w:id="694" w:author="Andrew Mertens" w:date="2022-12-14T02:24:00Z">
              <w:r w:rsidRPr="0063177E">
                <w:rPr>
                  <w:rFonts w:ascii="DejaVu Sans" w:eastAsia="DejaVu Sans" w:hAnsi="DejaVu Sans" w:cs="DejaVu Sans"/>
                  <w:color w:val="000000"/>
                  <w:sz w:val="18"/>
                  <w:szCs w:val="18"/>
                </w:rPr>
                <w:t>https://github.com/amertens/wash-ipd</w:t>
              </w:r>
            </w:ins>
          </w:p>
        </w:tc>
      </w:tr>
    </w:tbl>
    <w:p w14:paraId="60E0FFCA" w14:textId="77777777" w:rsidR="00F41E9C" w:rsidRDefault="00F41E9C" w:rsidP="00F41E9C">
      <w:pPr>
        <w:pStyle w:val="Heading1"/>
        <w:rPr>
          <w:ins w:id="695" w:author="Andrew Mertens" w:date="2022-12-14T02:24:00Z"/>
        </w:rPr>
      </w:pPr>
      <w:bookmarkStart w:id="696" w:name="primsa-abstract-checklist"/>
      <w:bookmarkEnd w:id="280"/>
      <w:ins w:id="697" w:author="Andrew Mertens" w:date="2022-12-14T02:24:00Z">
        <w:r>
          <w:t>PRISMA for abstracts</w:t>
        </w:r>
      </w:ins>
    </w:p>
    <w:tbl>
      <w:tblPr>
        <w:tblW w:w="0" w:type="auto"/>
        <w:jc w:val="center"/>
        <w:tblLook w:val="0420" w:firstRow="1" w:lastRow="0" w:firstColumn="0" w:lastColumn="0" w:noHBand="0" w:noVBand="1"/>
      </w:tblPr>
      <w:tblGrid>
        <w:gridCol w:w="1976"/>
        <w:gridCol w:w="542"/>
        <w:gridCol w:w="10614"/>
        <w:gridCol w:w="1248"/>
      </w:tblGrid>
      <w:tr w:rsidR="00F41E9C" w14:paraId="70B43DA3" w14:textId="77777777" w:rsidTr="00E0454E">
        <w:trPr>
          <w:cantSplit/>
          <w:tblHeader/>
          <w:jc w:val="center"/>
          <w:ins w:id="698" w:author="Andrew Mertens" w:date="2022-12-14T02:24:00Z"/>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32C1E298" w14:textId="77777777" w:rsidR="00F41E9C" w:rsidRDefault="00F41E9C" w:rsidP="00E0454E">
            <w:pPr>
              <w:spacing w:before="100" w:after="100"/>
              <w:ind w:left="100" w:right="100"/>
              <w:rPr>
                <w:ins w:id="699" w:author="Andrew Mertens" w:date="2022-12-14T02:24:00Z"/>
              </w:rPr>
            </w:pPr>
            <w:ins w:id="700" w:author="Andrew Mertens" w:date="2022-12-14T02:24:00Z">
              <w:r>
                <w:rPr>
                  <w:rFonts w:ascii="DejaVu Sans" w:eastAsia="DejaVu Sans" w:hAnsi="DejaVu Sans" w:cs="DejaVu Sans"/>
                  <w:b/>
                  <w:color w:val="FFFFFF"/>
                  <w:sz w:val="18"/>
                  <w:szCs w:val="18"/>
                </w:rPr>
                <w:t>Topic</w:t>
              </w:r>
            </w:ins>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31E9E82" w14:textId="77777777" w:rsidR="00F41E9C" w:rsidRDefault="00F41E9C" w:rsidP="00E0454E">
            <w:pPr>
              <w:spacing w:before="100" w:after="100"/>
              <w:ind w:left="100" w:right="100"/>
              <w:jc w:val="center"/>
              <w:rPr>
                <w:ins w:id="701" w:author="Andrew Mertens" w:date="2022-12-14T02:24:00Z"/>
              </w:rPr>
            </w:pPr>
            <w:ins w:id="702" w:author="Andrew Mertens" w:date="2022-12-14T02:24:00Z">
              <w:r>
                <w:rPr>
                  <w:rFonts w:ascii="DejaVu Sans" w:eastAsia="DejaVu Sans" w:hAnsi="DejaVu Sans" w:cs="DejaVu Sans"/>
                  <w:b/>
                  <w:color w:val="FFFFFF"/>
                  <w:sz w:val="18"/>
                  <w:szCs w:val="18"/>
                </w:rPr>
                <w:t>No.</w:t>
              </w:r>
            </w:ins>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8B3D165" w14:textId="77777777" w:rsidR="00F41E9C" w:rsidRDefault="00F41E9C" w:rsidP="00E0454E">
            <w:pPr>
              <w:spacing w:before="100" w:after="100"/>
              <w:ind w:left="100" w:right="100"/>
              <w:rPr>
                <w:ins w:id="703" w:author="Andrew Mertens" w:date="2022-12-14T02:24:00Z"/>
              </w:rPr>
            </w:pPr>
            <w:ins w:id="704" w:author="Andrew Mertens" w:date="2022-12-14T02:24:00Z">
              <w:r>
                <w:rPr>
                  <w:rFonts w:ascii="DejaVu Sans" w:eastAsia="DejaVu Sans" w:hAnsi="DejaVu Sans" w:cs="DejaVu Sans"/>
                  <w:b/>
                  <w:color w:val="FFFFFF"/>
                  <w:sz w:val="18"/>
                  <w:szCs w:val="18"/>
                </w:rPr>
                <w:t>Item</w:t>
              </w:r>
            </w:ins>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0574E650" w14:textId="77777777" w:rsidR="00F41E9C" w:rsidRDefault="00F41E9C" w:rsidP="00E0454E">
            <w:pPr>
              <w:spacing w:before="100" w:after="100"/>
              <w:ind w:left="100" w:right="100"/>
              <w:jc w:val="center"/>
              <w:rPr>
                <w:ins w:id="705" w:author="Andrew Mertens" w:date="2022-12-14T02:24:00Z"/>
              </w:rPr>
            </w:pPr>
            <w:ins w:id="706" w:author="Andrew Mertens" w:date="2022-12-14T02:24:00Z">
              <w:r>
                <w:rPr>
                  <w:rFonts w:ascii="DejaVu Sans" w:eastAsia="DejaVu Sans" w:hAnsi="DejaVu Sans" w:cs="DejaVu Sans"/>
                  <w:b/>
                  <w:color w:val="FFFFFF"/>
                  <w:sz w:val="18"/>
                  <w:szCs w:val="18"/>
                </w:rPr>
                <w:t>Reported?</w:t>
              </w:r>
            </w:ins>
          </w:p>
        </w:tc>
      </w:tr>
      <w:tr w:rsidR="00F41E9C" w14:paraId="3FC0B04B" w14:textId="77777777" w:rsidTr="00E0454E">
        <w:trPr>
          <w:cantSplit/>
          <w:jc w:val="center"/>
          <w:ins w:id="707"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4DAD875B" w14:textId="77777777" w:rsidR="00F41E9C" w:rsidRDefault="00F41E9C" w:rsidP="00E0454E">
            <w:pPr>
              <w:spacing w:before="100" w:after="100"/>
              <w:ind w:left="100" w:right="100"/>
              <w:rPr>
                <w:ins w:id="708" w:author="Andrew Mertens" w:date="2022-12-14T02:24:00Z"/>
              </w:rPr>
            </w:pPr>
            <w:ins w:id="709" w:author="Andrew Mertens" w:date="2022-12-14T02:24:00Z">
              <w:r>
                <w:rPr>
                  <w:rFonts w:ascii="DejaVu Sans" w:eastAsia="DejaVu Sans" w:hAnsi="DejaVu Sans" w:cs="DejaVu Sans"/>
                  <w:b/>
                  <w:color w:val="000000"/>
                  <w:sz w:val="18"/>
                  <w:szCs w:val="18"/>
                </w:rPr>
                <w:t>TITLE</w:t>
              </w:r>
            </w:ins>
          </w:p>
        </w:tc>
        <w:tc>
          <w:tcPr>
            <w:tcW w:w="0" w:type="auto"/>
            <w:shd w:val="clear" w:color="auto" w:fill="FFFFCC"/>
            <w:tcMar>
              <w:top w:w="0" w:type="dxa"/>
              <w:left w:w="0" w:type="dxa"/>
              <w:bottom w:w="0" w:type="dxa"/>
              <w:right w:w="0" w:type="dxa"/>
            </w:tcMar>
          </w:tcPr>
          <w:p w14:paraId="152E92B1" w14:textId="77777777" w:rsidR="00F41E9C" w:rsidRDefault="00F41E9C" w:rsidP="00E0454E">
            <w:pPr>
              <w:spacing w:before="100" w:after="100"/>
              <w:ind w:left="100" w:right="100"/>
              <w:jc w:val="center"/>
              <w:rPr>
                <w:ins w:id="710" w:author="Andrew Mertens" w:date="2022-12-14T02:24:00Z"/>
              </w:rPr>
            </w:pPr>
          </w:p>
        </w:tc>
        <w:tc>
          <w:tcPr>
            <w:tcW w:w="0" w:type="auto"/>
            <w:shd w:val="clear" w:color="auto" w:fill="FFFFCC"/>
            <w:tcMar>
              <w:top w:w="0" w:type="dxa"/>
              <w:left w:w="0" w:type="dxa"/>
              <w:bottom w:w="0" w:type="dxa"/>
              <w:right w:w="0" w:type="dxa"/>
            </w:tcMar>
          </w:tcPr>
          <w:p w14:paraId="36BE419B" w14:textId="77777777" w:rsidR="00F41E9C" w:rsidRDefault="00F41E9C" w:rsidP="00E0454E">
            <w:pPr>
              <w:spacing w:before="100" w:after="100"/>
              <w:ind w:left="100" w:right="100"/>
              <w:rPr>
                <w:ins w:id="711"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3BE79EB7" w14:textId="77777777" w:rsidR="00F41E9C" w:rsidRDefault="00F41E9C" w:rsidP="00E0454E">
            <w:pPr>
              <w:spacing w:before="100" w:after="100"/>
              <w:ind w:left="100" w:right="100"/>
              <w:jc w:val="center"/>
              <w:rPr>
                <w:ins w:id="712" w:author="Andrew Mertens" w:date="2022-12-14T02:24:00Z"/>
              </w:rPr>
            </w:pPr>
          </w:p>
        </w:tc>
      </w:tr>
      <w:tr w:rsidR="00F41E9C" w14:paraId="502F8EF6" w14:textId="77777777" w:rsidTr="00E0454E">
        <w:trPr>
          <w:cantSplit/>
          <w:jc w:val="center"/>
          <w:ins w:id="713"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E37F09B" w14:textId="77777777" w:rsidR="00F41E9C" w:rsidRDefault="00F41E9C" w:rsidP="00E0454E">
            <w:pPr>
              <w:spacing w:before="100" w:after="100"/>
              <w:ind w:left="100" w:right="100"/>
              <w:rPr>
                <w:ins w:id="714" w:author="Andrew Mertens" w:date="2022-12-14T02:24:00Z"/>
              </w:rPr>
            </w:pPr>
            <w:ins w:id="715" w:author="Andrew Mertens" w:date="2022-12-14T02:24:00Z">
              <w:r>
                <w:rPr>
                  <w:rFonts w:ascii="DejaVu Sans" w:eastAsia="DejaVu Sans" w:hAnsi="DejaVu Sans" w:cs="DejaVu Sans"/>
                  <w:b/>
                  <w:color w:val="000000"/>
                  <w:sz w:val="18"/>
                  <w:szCs w:val="18"/>
                </w:rPr>
                <w:t>Title</w:t>
              </w:r>
            </w:ins>
          </w:p>
        </w:tc>
        <w:tc>
          <w:tcPr>
            <w:tcW w:w="0" w:type="auto"/>
            <w:shd w:val="clear" w:color="auto" w:fill="FFFFFF"/>
            <w:tcMar>
              <w:top w:w="0" w:type="dxa"/>
              <w:left w:w="0" w:type="dxa"/>
              <w:bottom w:w="0" w:type="dxa"/>
              <w:right w:w="0" w:type="dxa"/>
            </w:tcMar>
          </w:tcPr>
          <w:p w14:paraId="23164F77" w14:textId="77777777" w:rsidR="00F41E9C" w:rsidRDefault="00F41E9C" w:rsidP="00E0454E">
            <w:pPr>
              <w:spacing w:before="100" w:after="100"/>
              <w:ind w:left="100" w:right="100"/>
              <w:jc w:val="center"/>
              <w:rPr>
                <w:ins w:id="716" w:author="Andrew Mertens" w:date="2022-12-14T02:24:00Z"/>
              </w:rPr>
            </w:pPr>
            <w:ins w:id="717" w:author="Andrew Mertens" w:date="2022-12-14T02:24:00Z">
              <w:r>
                <w:rPr>
                  <w:rFonts w:ascii="DejaVu Sans" w:eastAsia="DejaVu Sans" w:hAnsi="DejaVu Sans" w:cs="DejaVu Sans"/>
                  <w:color w:val="000000"/>
                  <w:sz w:val="18"/>
                  <w:szCs w:val="18"/>
                </w:rPr>
                <w:t>1</w:t>
              </w:r>
            </w:ins>
          </w:p>
        </w:tc>
        <w:tc>
          <w:tcPr>
            <w:tcW w:w="0" w:type="auto"/>
            <w:shd w:val="clear" w:color="auto" w:fill="FFFFFF"/>
            <w:tcMar>
              <w:top w:w="0" w:type="dxa"/>
              <w:left w:w="0" w:type="dxa"/>
              <w:bottom w:w="0" w:type="dxa"/>
              <w:right w:w="0" w:type="dxa"/>
            </w:tcMar>
          </w:tcPr>
          <w:p w14:paraId="29F343F3" w14:textId="77777777" w:rsidR="00F41E9C" w:rsidRDefault="00F41E9C" w:rsidP="00E0454E">
            <w:pPr>
              <w:spacing w:before="100" w:after="100"/>
              <w:ind w:left="100" w:right="100"/>
              <w:rPr>
                <w:ins w:id="718" w:author="Andrew Mertens" w:date="2022-12-14T02:24:00Z"/>
              </w:rPr>
            </w:pPr>
            <w:ins w:id="719" w:author="Andrew Mertens" w:date="2022-12-14T02:24:00Z">
              <w:r>
                <w:rPr>
                  <w:rFonts w:ascii="DejaVu Sans" w:eastAsia="DejaVu Sans" w:hAnsi="DejaVu Sans" w:cs="DejaVu Sans"/>
                  <w:color w:val="000000"/>
                  <w:sz w:val="18"/>
                  <w:szCs w:val="18"/>
                </w:rPr>
                <w:t>Identify the report as a systematic review.</w:t>
              </w:r>
            </w:ins>
          </w:p>
        </w:tc>
        <w:tc>
          <w:tcPr>
            <w:tcW w:w="0" w:type="auto"/>
            <w:tcBorders>
              <w:right w:val="single" w:sz="8" w:space="0" w:color="000000"/>
            </w:tcBorders>
            <w:shd w:val="clear" w:color="auto" w:fill="FFFFFF"/>
            <w:tcMar>
              <w:top w:w="0" w:type="dxa"/>
              <w:left w:w="0" w:type="dxa"/>
              <w:bottom w:w="0" w:type="dxa"/>
              <w:right w:w="0" w:type="dxa"/>
            </w:tcMar>
          </w:tcPr>
          <w:p w14:paraId="74829232" w14:textId="77777777" w:rsidR="00F41E9C" w:rsidRDefault="00F41E9C" w:rsidP="00E0454E">
            <w:pPr>
              <w:spacing w:before="100" w:after="100"/>
              <w:ind w:left="100" w:right="100"/>
              <w:jc w:val="center"/>
              <w:rPr>
                <w:ins w:id="720" w:author="Andrew Mertens" w:date="2022-12-14T02:24:00Z"/>
              </w:rPr>
            </w:pPr>
            <w:ins w:id="721" w:author="Andrew Mertens" w:date="2022-12-14T02:24:00Z">
              <w:r>
                <w:rPr>
                  <w:rFonts w:ascii="DejaVu Sans" w:eastAsia="DejaVu Sans" w:hAnsi="DejaVu Sans" w:cs="DejaVu Sans"/>
                  <w:color w:val="000000"/>
                  <w:sz w:val="18"/>
                  <w:szCs w:val="18"/>
                </w:rPr>
                <w:t>Yes</w:t>
              </w:r>
            </w:ins>
          </w:p>
        </w:tc>
      </w:tr>
      <w:tr w:rsidR="00F41E9C" w14:paraId="792E1329" w14:textId="77777777" w:rsidTr="00E0454E">
        <w:trPr>
          <w:cantSplit/>
          <w:jc w:val="center"/>
          <w:ins w:id="722"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4B8C4484" w14:textId="77777777" w:rsidR="00F41E9C" w:rsidRDefault="00F41E9C" w:rsidP="00E0454E">
            <w:pPr>
              <w:spacing w:before="100" w:after="100"/>
              <w:ind w:left="100" w:right="100"/>
              <w:rPr>
                <w:ins w:id="723" w:author="Andrew Mertens" w:date="2022-12-14T02:24:00Z"/>
              </w:rPr>
            </w:pPr>
            <w:ins w:id="724" w:author="Andrew Mertens" w:date="2022-12-14T02:24:00Z">
              <w:r>
                <w:rPr>
                  <w:rFonts w:ascii="DejaVu Sans" w:eastAsia="DejaVu Sans" w:hAnsi="DejaVu Sans" w:cs="DejaVu Sans"/>
                  <w:b/>
                  <w:color w:val="000000"/>
                  <w:sz w:val="18"/>
                  <w:szCs w:val="18"/>
                </w:rPr>
                <w:t>BACKGROUND</w:t>
              </w:r>
            </w:ins>
          </w:p>
        </w:tc>
        <w:tc>
          <w:tcPr>
            <w:tcW w:w="0" w:type="auto"/>
            <w:shd w:val="clear" w:color="auto" w:fill="FFFFCC"/>
            <w:tcMar>
              <w:top w:w="0" w:type="dxa"/>
              <w:left w:w="0" w:type="dxa"/>
              <w:bottom w:w="0" w:type="dxa"/>
              <w:right w:w="0" w:type="dxa"/>
            </w:tcMar>
          </w:tcPr>
          <w:p w14:paraId="5F2D4AED" w14:textId="77777777" w:rsidR="00F41E9C" w:rsidRDefault="00F41E9C" w:rsidP="00E0454E">
            <w:pPr>
              <w:spacing w:before="100" w:after="100"/>
              <w:ind w:left="100" w:right="100"/>
              <w:jc w:val="center"/>
              <w:rPr>
                <w:ins w:id="725" w:author="Andrew Mertens" w:date="2022-12-14T02:24:00Z"/>
              </w:rPr>
            </w:pPr>
          </w:p>
        </w:tc>
        <w:tc>
          <w:tcPr>
            <w:tcW w:w="0" w:type="auto"/>
            <w:shd w:val="clear" w:color="auto" w:fill="FFFFCC"/>
            <w:tcMar>
              <w:top w:w="0" w:type="dxa"/>
              <w:left w:w="0" w:type="dxa"/>
              <w:bottom w:w="0" w:type="dxa"/>
              <w:right w:w="0" w:type="dxa"/>
            </w:tcMar>
          </w:tcPr>
          <w:p w14:paraId="67A0512B" w14:textId="77777777" w:rsidR="00F41E9C" w:rsidRDefault="00F41E9C" w:rsidP="00E0454E">
            <w:pPr>
              <w:spacing w:before="100" w:after="100"/>
              <w:ind w:left="100" w:right="100"/>
              <w:rPr>
                <w:ins w:id="726"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0C56CE1E" w14:textId="77777777" w:rsidR="00F41E9C" w:rsidRDefault="00F41E9C" w:rsidP="00E0454E">
            <w:pPr>
              <w:spacing w:before="100" w:after="100"/>
              <w:ind w:left="100" w:right="100"/>
              <w:jc w:val="center"/>
              <w:rPr>
                <w:ins w:id="727" w:author="Andrew Mertens" w:date="2022-12-14T02:24:00Z"/>
              </w:rPr>
            </w:pPr>
          </w:p>
        </w:tc>
      </w:tr>
      <w:tr w:rsidR="00F41E9C" w14:paraId="1AC4E2DB" w14:textId="77777777" w:rsidTr="00E0454E">
        <w:trPr>
          <w:cantSplit/>
          <w:jc w:val="center"/>
          <w:ins w:id="728"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7A209EC" w14:textId="77777777" w:rsidR="00F41E9C" w:rsidRDefault="00F41E9C" w:rsidP="00E0454E">
            <w:pPr>
              <w:spacing w:before="100" w:after="100"/>
              <w:ind w:left="100" w:right="100"/>
              <w:rPr>
                <w:ins w:id="729" w:author="Andrew Mertens" w:date="2022-12-14T02:24:00Z"/>
              </w:rPr>
            </w:pPr>
            <w:ins w:id="730" w:author="Andrew Mertens" w:date="2022-12-14T02:24:00Z">
              <w:r>
                <w:rPr>
                  <w:rFonts w:ascii="DejaVu Sans" w:eastAsia="DejaVu Sans" w:hAnsi="DejaVu Sans" w:cs="DejaVu Sans"/>
                  <w:b/>
                  <w:color w:val="000000"/>
                  <w:sz w:val="18"/>
                  <w:szCs w:val="18"/>
                </w:rPr>
                <w:t>Objectives</w:t>
              </w:r>
            </w:ins>
          </w:p>
        </w:tc>
        <w:tc>
          <w:tcPr>
            <w:tcW w:w="0" w:type="auto"/>
            <w:shd w:val="clear" w:color="auto" w:fill="FFFFFF"/>
            <w:tcMar>
              <w:top w:w="0" w:type="dxa"/>
              <w:left w:w="0" w:type="dxa"/>
              <w:bottom w:w="0" w:type="dxa"/>
              <w:right w:w="0" w:type="dxa"/>
            </w:tcMar>
          </w:tcPr>
          <w:p w14:paraId="1E6390A8" w14:textId="77777777" w:rsidR="00F41E9C" w:rsidRDefault="00F41E9C" w:rsidP="00E0454E">
            <w:pPr>
              <w:spacing w:before="100" w:after="100"/>
              <w:ind w:left="100" w:right="100"/>
              <w:jc w:val="center"/>
              <w:rPr>
                <w:ins w:id="731" w:author="Andrew Mertens" w:date="2022-12-14T02:24:00Z"/>
              </w:rPr>
            </w:pPr>
            <w:ins w:id="732" w:author="Andrew Mertens" w:date="2022-12-14T02:24:00Z">
              <w:r>
                <w:rPr>
                  <w:rFonts w:ascii="DejaVu Sans" w:eastAsia="DejaVu Sans" w:hAnsi="DejaVu Sans" w:cs="DejaVu Sans"/>
                  <w:color w:val="000000"/>
                  <w:sz w:val="18"/>
                  <w:szCs w:val="18"/>
                </w:rPr>
                <w:t>2</w:t>
              </w:r>
            </w:ins>
          </w:p>
        </w:tc>
        <w:tc>
          <w:tcPr>
            <w:tcW w:w="0" w:type="auto"/>
            <w:shd w:val="clear" w:color="auto" w:fill="FFFFFF"/>
            <w:tcMar>
              <w:top w:w="0" w:type="dxa"/>
              <w:left w:w="0" w:type="dxa"/>
              <w:bottom w:w="0" w:type="dxa"/>
              <w:right w:w="0" w:type="dxa"/>
            </w:tcMar>
          </w:tcPr>
          <w:p w14:paraId="6CB1427D" w14:textId="77777777" w:rsidR="00F41E9C" w:rsidRDefault="00F41E9C" w:rsidP="00E0454E">
            <w:pPr>
              <w:spacing w:before="100" w:after="100"/>
              <w:ind w:left="100" w:right="100"/>
              <w:rPr>
                <w:ins w:id="733" w:author="Andrew Mertens" w:date="2022-12-14T02:24:00Z"/>
              </w:rPr>
            </w:pPr>
            <w:ins w:id="734" w:author="Andrew Mertens" w:date="2022-12-14T02:24:00Z">
              <w:r>
                <w:rPr>
                  <w:rFonts w:ascii="DejaVu Sans" w:eastAsia="DejaVu Sans" w:hAnsi="DejaVu Sans" w:cs="DejaVu Sans"/>
                  <w:color w:val="000000"/>
                  <w:sz w:val="18"/>
                  <w:szCs w:val="18"/>
                </w:rPr>
                <w:t>Provide an explicit statement of the main objective(s) or question(s) the review addresses.</w:t>
              </w:r>
            </w:ins>
          </w:p>
        </w:tc>
        <w:tc>
          <w:tcPr>
            <w:tcW w:w="0" w:type="auto"/>
            <w:tcBorders>
              <w:right w:val="single" w:sz="8" w:space="0" w:color="000000"/>
            </w:tcBorders>
            <w:shd w:val="clear" w:color="auto" w:fill="FFFFFF"/>
            <w:tcMar>
              <w:top w:w="0" w:type="dxa"/>
              <w:left w:w="0" w:type="dxa"/>
              <w:bottom w:w="0" w:type="dxa"/>
              <w:right w:w="0" w:type="dxa"/>
            </w:tcMar>
          </w:tcPr>
          <w:p w14:paraId="67509DDC" w14:textId="77777777" w:rsidR="00F41E9C" w:rsidRDefault="00F41E9C" w:rsidP="00E0454E">
            <w:pPr>
              <w:spacing w:before="100" w:after="100"/>
              <w:ind w:left="100" w:right="100"/>
              <w:jc w:val="center"/>
              <w:rPr>
                <w:ins w:id="735" w:author="Andrew Mertens" w:date="2022-12-14T02:24:00Z"/>
              </w:rPr>
            </w:pPr>
            <w:ins w:id="736" w:author="Andrew Mertens" w:date="2022-12-14T02:24:00Z">
              <w:r>
                <w:rPr>
                  <w:rFonts w:ascii="DejaVu Sans" w:eastAsia="DejaVu Sans" w:hAnsi="DejaVu Sans" w:cs="DejaVu Sans"/>
                  <w:color w:val="000000"/>
                  <w:sz w:val="18"/>
                  <w:szCs w:val="18"/>
                </w:rPr>
                <w:t>Yes</w:t>
              </w:r>
            </w:ins>
          </w:p>
        </w:tc>
      </w:tr>
      <w:tr w:rsidR="00F41E9C" w14:paraId="74EFE980" w14:textId="77777777" w:rsidTr="00E0454E">
        <w:trPr>
          <w:cantSplit/>
          <w:jc w:val="center"/>
          <w:ins w:id="737"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0E3FAE8C" w14:textId="77777777" w:rsidR="00F41E9C" w:rsidRDefault="00F41E9C" w:rsidP="00E0454E">
            <w:pPr>
              <w:spacing w:before="100" w:after="100"/>
              <w:ind w:left="100" w:right="100"/>
              <w:rPr>
                <w:ins w:id="738" w:author="Andrew Mertens" w:date="2022-12-14T02:24:00Z"/>
              </w:rPr>
            </w:pPr>
            <w:ins w:id="739" w:author="Andrew Mertens" w:date="2022-12-14T02:24:00Z">
              <w:r>
                <w:rPr>
                  <w:rFonts w:ascii="DejaVu Sans" w:eastAsia="DejaVu Sans" w:hAnsi="DejaVu Sans" w:cs="DejaVu Sans"/>
                  <w:b/>
                  <w:color w:val="000000"/>
                  <w:sz w:val="18"/>
                  <w:szCs w:val="18"/>
                </w:rPr>
                <w:t>METHODS</w:t>
              </w:r>
            </w:ins>
          </w:p>
        </w:tc>
        <w:tc>
          <w:tcPr>
            <w:tcW w:w="0" w:type="auto"/>
            <w:shd w:val="clear" w:color="auto" w:fill="FFFFCC"/>
            <w:tcMar>
              <w:top w:w="0" w:type="dxa"/>
              <w:left w:w="0" w:type="dxa"/>
              <w:bottom w:w="0" w:type="dxa"/>
              <w:right w:w="0" w:type="dxa"/>
            </w:tcMar>
          </w:tcPr>
          <w:p w14:paraId="3C17F32C" w14:textId="77777777" w:rsidR="00F41E9C" w:rsidRDefault="00F41E9C" w:rsidP="00E0454E">
            <w:pPr>
              <w:spacing w:before="100" w:after="100"/>
              <w:ind w:left="100" w:right="100"/>
              <w:jc w:val="center"/>
              <w:rPr>
                <w:ins w:id="740" w:author="Andrew Mertens" w:date="2022-12-14T02:24:00Z"/>
              </w:rPr>
            </w:pPr>
          </w:p>
        </w:tc>
        <w:tc>
          <w:tcPr>
            <w:tcW w:w="0" w:type="auto"/>
            <w:shd w:val="clear" w:color="auto" w:fill="FFFFCC"/>
            <w:tcMar>
              <w:top w:w="0" w:type="dxa"/>
              <w:left w:w="0" w:type="dxa"/>
              <w:bottom w:w="0" w:type="dxa"/>
              <w:right w:w="0" w:type="dxa"/>
            </w:tcMar>
          </w:tcPr>
          <w:p w14:paraId="7DD8AF4E" w14:textId="77777777" w:rsidR="00F41E9C" w:rsidRDefault="00F41E9C" w:rsidP="00E0454E">
            <w:pPr>
              <w:spacing w:before="100" w:after="100"/>
              <w:ind w:left="100" w:right="100"/>
              <w:rPr>
                <w:ins w:id="741"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7CCA38BF" w14:textId="77777777" w:rsidR="00F41E9C" w:rsidRDefault="00F41E9C" w:rsidP="00E0454E">
            <w:pPr>
              <w:spacing w:before="100" w:after="100"/>
              <w:ind w:left="100" w:right="100"/>
              <w:jc w:val="center"/>
              <w:rPr>
                <w:ins w:id="742" w:author="Andrew Mertens" w:date="2022-12-14T02:24:00Z"/>
              </w:rPr>
            </w:pPr>
          </w:p>
        </w:tc>
      </w:tr>
      <w:tr w:rsidR="00F41E9C" w14:paraId="57CD206C" w14:textId="77777777" w:rsidTr="00E0454E">
        <w:trPr>
          <w:cantSplit/>
          <w:jc w:val="center"/>
          <w:ins w:id="743"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32DDC5EB" w14:textId="77777777" w:rsidR="00F41E9C" w:rsidRDefault="00F41E9C" w:rsidP="00E0454E">
            <w:pPr>
              <w:spacing w:before="100" w:after="100"/>
              <w:ind w:left="100" w:right="100"/>
              <w:rPr>
                <w:ins w:id="744" w:author="Andrew Mertens" w:date="2022-12-14T02:24:00Z"/>
              </w:rPr>
            </w:pPr>
            <w:ins w:id="745" w:author="Andrew Mertens" w:date="2022-12-14T02:24:00Z">
              <w:r>
                <w:rPr>
                  <w:rFonts w:ascii="DejaVu Sans" w:eastAsia="DejaVu Sans" w:hAnsi="DejaVu Sans" w:cs="DejaVu Sans"/>
                  <w:b/>
                  <w:color w:val="000000"/>
                  <w:sz w:val="18"/>
                  <w:szCs w:val="18"/>
                </w:rPr>
                <w:t>Eligibility criteria</w:t>
              </w:r>
            </w:ins>
          </w:p>
        </w:tc>
        <w:tc>
          <w:tcPr>
            <w:tcW w:w="0" w:type="auto"/>
            <w:shd w:val="clear" w:color="auto" w:fill="FFFFFF"/>
            <w:tcMar>
              <w:top w:w="0" w:type="dxa"/>
              <w:left w:w="0" w:type="dxa"/>
              <w:bottom w:w="0" w:type="dxa"/>
              <w:right w:w="0" w:type="dxa"/>
            </w:tcMar>
          </w:tcPr>
          <w:p w14:paraId="00FE89F0" w14:textId="77777777" w:rsidR="00F41E9C" w:rsidRDefault="00F41E9C" w:rsidP="00E0454E">
            <w:pPr>
              <w:spacing w:before="100" w:after="100"/>
              <w:ind w:left="100" w:right="100"/>
              <w:jc w:val="center"/>
              <w:rPr>
                <w:ins w:id="746" w:author="Andrew Mertens" w:date="2022-12-14T02:24:00Z"/>
              </w:rPr>
            </w:pPr>
            <w:ins w:id="747" w:author="Andrew Mertens" w:date="2022-12-14T02:24:00Z">
              <w:r>
                <w:rPr>
                  <w:rFonts w:ascii="DejaVu Sans" w:eastAsia="DejaVu Sans" w:hAnsi="DejaVu Sans" w:cs="DejaVu Sans"/>
                  <w:color w:val="000000"/>
                  <w:sz w:val="18"/>
                  <w:szCs w:val="18"/>
                </w:rPr>
                <w:t>3</w:t>
              </w:r>
            </w:ins>
          </w:p>
        </w:tc>
        <w:tc>
          <w:tcPr>
            <w:tcW w:w="0" w:type="auto"/>
            <w:shd w:val="clear" w:color="auto" w:fill="FFFFFF"/>
            <w:tcMar>
              <w:top w:w="0" w:type="dxa"/>
              <w:left w:w="0" w:type="dxa"/>
              <w:bottom w:w="0" w:type="dxa"/>
              <w:right w:w="0" w:type="dxa"/>
            </w:tcMar>
          </w:tcPr>
          <w:p w14:paraId="3FFE6D31" w14:textId="77777777" w:rsidR="00F41E9C" w:rsidRDefault="00F41E9C" w:rsidP="00E0454E">
            <w:pPr>
              <w:spacing w:before="100" w:after="100"/>
              <w:ind w:left="100" w:right="100"/>
              <w:rPr>
                <w:ins w:id="748" w:author="Andrew Mertens" w:date="2022-12-14T02:24:00Z"/>
              </w:rPr>
            </w:pPr>
            <w:ins w:id="749" w:author="Andrew Mertens" w:date="2022-12-14T02:24:00Z">
              <w:r>
                <w:rPr>
                  <w:rFonts w:ascii="DejaVu Sans" w:eastAsia="DejaVu Sans" w:hAnsi="DejaVu Sans" w:cs="DejaVu Sans"/>
                  <w:color w:val="000000"/>
                  <w:sz w:val="18"/>
                  <w:szCs w:val="18"/>
                </w:rPr>
                <w:t>Specify the inclusion and exclusion criteria for the review.</w:t>
              </w:r>
            </w:ins>
          </w:p>
        </w:tc>
        <w:tc>
          <w:tcPr>
            <w:tcW w:w="0" w:type="auto"/>
            <w:tcBorders>
              <w:right w:val="single" w:sz="8" w:space="0" w:color="000000"/>
            </w:tcBorders>
            <w:shd w:val="clear" w:color="auto" w:fill="FFFFFF"/>
            <w:tcMar>
              <w:top w:w="0" w:type="dxa"/>
              <w:left w:w="0" w:type="dxa"/>
              <w:bottom w:w="0" w:type="dxa"/>
              <w:right w:w="0" w:type="dxa"/>
            </w:tcMar>
          </w:tcPr>
          <w:p w14:paraId="1EAFC2B3" w14:textId="77777777" w:rsidR="00F41E9C" w:rsidRDefault="00F41E9C" w:rsidP="00E0454E">
            <w:pPr>
              <w:spacing w:before="100" w:after="100"/>
              <w:ind w:left="100" w:right="100"/>
              <w:jc w:val="center"/>
              <w:rPr>
                <w:ins w:id="750" w:author="Andrew Mertens" w:date="2022-12-14T02:24:00Z"/>
              </w:rPr>
            </w:pPr>
            <w:ins w:id="751" w:author="Andrew Mertens" w:date="2022-12-14T02:24:00Z">
              <w:r>
                <w:rPr>
                  <w:rFonts w:ascii="DejaVu Sans" w:eastAsia="DejaVu Sans" w:hAnsi="DejaVu Sans" w:cs="DejaVu Sans"/>
                  <w:color w:val="000000"/>
                  <w:sz w:val="18"/>
                  <w:szCs w:val="18"/>
                </w:rPr>
                <w:t>Yes</w:t>
              </w:r>
            </w:ins>
          </w:p>
        </w:tc>
      </w:tr>
      <w:tr w:rsidR="00F41E9C" w14:paraId="33A3E877" w14:textId="77777777" w:rsidTr="00E0454E">
        <w:trPr>
          <w:cantSplit/>
          <w:jc w:val="center"/>
          <w:ins w:id="752"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361AF71" w14:textId="77777777" w:rsidR="00F41E9C" w:rsidRDefault="00F41E9C" w:rsidP="00E0454E">
            <w:pPr>
              <w:spacing w:before="100" w:after="100"/>
              <w:ind w:left="100" w:right="100"/>
              <w:rPr>
                <w:ins w:id="753" w:author="Andrew Mertens" w:date="2022-12-14T02:24:00Z"/>
              </w:rPr>
            </w:pPr>
            <w:ins w:id="754" w:author="Andrew Mertens" w:date="2022-12-14T02:24:00Z">
              <w:r>
                <w:rPr>
                  <w:rFonts w:ascii="DejaVu Sans" w:eastAsia="DejaVu Sans" w:hAnsi="DejaVu Sans" w:cs="DejaVu Sans"/>
                  <w:b/>
                  <w:color w:val="000000"/>
                  <w:sz w:val="18"/>
                  <w:szCs w:val="18"/>
                </w:rPr>
                <w:lastRenderedPageBreak/>
                <w:t>Information sources</w:t>
              </w:r>
            </w:ins>
          </w:p>
        </w:tc>
        <w:tc>
          <w:tcPr>
            <w:tcW w:w="0" w:type="auto"/>
            <w:shd w:val="clear" w:color="auto" w:fill="FFFFFF"/>
            <w:tcMar>
              <w:top w:w="0" w:type="dxa"/>
              <w:left w:w="0" w:type="dxa"/>
              <w:bottom w:w="0" w:type="dxa"/>
              <w:right w:w="0" w:type="dxa"/>
            </w:tcMar>
          </w:tcPr>
          <w:p w14:paraId="05946496" w14:textId="77777777" w:rsidR="00F41E9C" w:rsidRDefault="00F41E9C" w:rsidP="00E0454E">
            <w:pPr>
              <w:spacing w:before="100" w:after="100"/>
              <w:ind w:left="100" w:right="100"/>
              <w:jc w:val="center"/>
              <w:rPr>
                <w:ins w:id="755" w:author="Andrew Mertens" w:date="2022-12-14T02:24:00Z"/>
              </w:rPr>
            </w:pPr>
            <w:ins w:id="756" w:author="Andrew Mertens" w:date="2022-12-14T02:24:00Z">
              <w:r>
                <w:rPr>
                  <w:rFonts w:ascii="DejaVu Sans" w:eastAsia="DejaVu Sans" w:hAnsi="DejaVu Sans" w:cs="DejaVu Sans"/>
                  <w:color w:val="000000"/>
                  <w:sz w:val="18"/>
                  <w:szCs w:val="18"/>
                </w:rPr>
                <w:t>4</w:t>
              </w:r>
            </w:ins>
          </w:p>
        </w:tc>
        <w:tc>
          <w:tcPr>
            <w:tcW w:w="0" w:type="auto"/>
            <w:shd w:val="clear" w:color="auto" w:fill="FFFFFF"/>
            <w:tcMar>
              <w:top w:w="0" w:type="dxa"/>
              <w:left w:w="0" w:type="dxa"/>
              <w:bottom w:w="0" w:type="dxa"/>
              <w:right w:w="0" w:type="dxa"/>
            </w:tcMar>
          </w:tcPr>
          <w:p w14:paraId="28E37C93" w14:textId="77777777" w:rsidR="00F41E9C" w:rsidRDefault="00F41E9C" w:rsidP="00E0454E">
            <w:pPr>
              <w:spacing w:before="100" w:after="100"/>
              <w:ind w:left="100" w:right="100"/>
              <w:rPr>
                <w:ins w:id="757" w:author="Andrew Mertens" w:date="2022-12-14T02:24:00Z"/>
              </w:rPr>
            </w:pPr>
            <w:ins w:id="758" w:author="Andrew Mertens" w:date="2022-12-14T02:24:00Z">
              <w:r>
                <w:rPr>
                  <w:rFonts w:ascii="DejaVu Sans" w:eastAsia="DejaVu Sans" w:hAnsi="DejaVu Sans" w:cs="DejaVu Sans"/>
                  <w:color w:val="000000"/>
                  <w:sz w:val="18"/>
                  <w:szCs w:val="18"/>
                </w:rPr>
                <w:t>Specify the information sources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databases, registers) used to identify studies and the date when each was last searched. </w:t>
              </w:r>
            </w:ins>
          </w:p>
        </w:tc>
        <w:tc>
          <w:tcPr>
            <w:tcW w:w="0" w:type="auto"/>
            <w:tcBorders>
              <w:right w:val="single" w:sz="8" w:space="0" w:color="000000"/>
            </w:tcBorders>
            <w:shd w:val="clear" w:color="auto" w:fill="FFFFFF"/>
            <w:tcMar>
              <w:top w:w="0" w:type="dxa"/>
              <w:left w:w="0" w:type="dxa"/>
              <w:bottom w:w="0" w:type="dxa"/>
              <w:right w:w="0" w:type="dxa"/>
            </w:tcMar>
          </w:tcPr>
          <w:p w14:paraId="3A2EE214" w14:textId="77777777" w:rsidR="00F41E9C" w:rsidRDefault="00F41E9C" w:rsidP="00E0454E">
            <w:pPr>
              <w:spacing w:before="100" w:after="100"/>
              <w:ind w:left="100" w:right="100"/>
              <w:jc w:val="center"/>
              <w:rPr>
                <w:ins w:id="759" w:author="Andrew Mertens" w:date="2022-12-14T02:24:00Z"/>
              </w:rPr>
            </w:pPr>
            <w:ins w:id="760" w:author="Andrew Mertens" w:date="2022-12-14T02:24:00Z">
              <w:r>
                <w:rPr>
                  <w:rFonts w:ascii="DejaVu Sans" w:eastAsia="DejaVu Sans" w:hAnsi="DejaVu Sans" w:cs="DejaVu Sans"/>
                  <w:color w:val="000000"/>
                  <w:sz w:val="18"/>
                  <w:szCs w:val="18"/>
                </w:rPr>
                <w:t>No</w:t>
              </w:r>
            </w:ins>
          </w:p>
        </w:tc>
      </w:tr>
      <w:tr w:rsidR="00F41E9C" w14:paraId="014CBC4A" w14:textId="77777777" w:rsidTr="00E0454E">
        <w:trPr>
          <w:cantSplit/>
          <w:jc w:val="center"/>
          <w:ins w:id="761"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3219F6D9" w14:textId="77777777" w:rsidR="00F41E9C" w:rsidRDefault="00F41E9C" w:rsidP="00E0454E">
            <w:pPr>
              <w:spacing w:before="100" w:after="100"/>
              <w:ind w:left="100" w:right="100"/>
              <w:rPr>
                <w:ins w:id="762" w:author="Andrew Mertens" w:date="2022-12-14T02:24:00Z"/>
              </w:rPr>
            </w:pPr>
            <w:ins w:id="763" w:author="Andrew Mertens" w:date="2022-12-14T02:24:00Z">
              <w:r>
                <w:rPr>
                  <w:rFonts w:ascii="DejaVu Sans" w:eastAsia="DejaVu Sans" w:hAnsi="DejaVu Sans" w:cs="DejaVu Sans"/>
                  <w:b/>
                  <w:color w:val="000000"/>
                  <w:sz w:val="18"/>
                  <w:szCs w:val="18"/>
                </w:rPr>
                <w:t>Risk of bias</w:t>
              </w:r>
            </w:ins>
          </w:p>
        </w:tc>
        <w:tc>
          <w:tcPr>
            <w:tcW w:w="0" w:type="auto"/>
            <w:shd w:val="clear" w:color="auto" w:fill="FFFFFF"/>
            <w:tcMar>
              <w:top w:w="0" w:type="dxa"/>
              <w:left w:w="0" w:type="dxa"/>
              <w:bottom w:w="0" w:type="dxa"/>
              <w:right w:w="0" w:type="dxa"/>
            </w:tcMar>
          </w:tcPr>
          <w:p w14:paraId="291F9F9A" w14:textId="77777777" w:rsidR="00F41E9C" w:rsidRDefault="00F41E9C" w:rsidP="00E0454E">
            <w:pPr>
              <w:spacing w:before="100" w:after="100"/>
              <w:ind w:left="100" w:right="100"/>
              <w:jc w:val="center"/>
              <w:rPr>
                <w:ins w:id="764" w:author="Andrew Mertens" w:date="2022-12-14T02:24:00Z"/>
              </w:rPr>
            </w:pPr>
            <w:ins w:id="765" w:author="Andrew Mertens" w:date="2022-12-14T02:24:00Z">
              <w:r>
                <w:rPr>
                  <w:rFonts w:ascii="DejaVu Sans" w:eastAsia="DejaVu Sans" w:hAnsi="DejaVu Sans" w:cs="DejaVu Sans"/>
                  <w:color w:val="000000"/>
                  <w:sz w:val="18"/>
                  <w:szCs w:val="18"/>
                </w:rPr>
                <w:t>5</w:t>
              </w:r>
            </w:ins>
          </w:p>
        </w:tc>
        <w:tc>
          <w:tcPr>
            <w:tcW w:w="0" w:type="auto"/>
            <w:shd w:val="clear" w:color="auto" w:fill="FFFFFF"/>
            <w:tcMar>
              <w:top w:w="0" w:type="dxa"/>
              <w:left w:w="0" w:type="dxa"/>
              <w:bottom w:w="0" w:type="dxa"/>
              <w:right w:w="0" w:type="dxa"/>
            </w:tcMar>
          </w:tcPr>
          <w:p w14:paraId="3D3A9656" w14:textId="77777777" w:rsidR="00F41E9C" w:rsidRDefault="00F41E9C" w:rsidP="00E0454E">
            <w:pPr>
              <w:spacing w:before="100" w:after="100"/>
              <w:ind w:left="100" w:right="100"/>
              <w:rPr>
                <w:ins w:id="766" w:author="Andrew Mertens" w:date="2022-12-14T02:24:00Z"/>
              </w:rPr>
            </w:pPr>
            <w:ins w:id="767" w:author="Andrew Mertens" w:date="2022-12-14T02:24:00Z">
              <w:r>
                <w:rPr>
                  <w:rFonts w:ascii="DejaVu Sans" w:eastAsia="DejaVu Sans" w:hAnsi="DejaVu Sans" w:cs="DejaVu Sans"/>
                  <w:color w:val="000000"/>
                  <w:sz w:val="18"/>
                  <w:szCs w:val="18"/>
                </w:rPr>
                <w:t>Specify the methods used to assess risk of bias in the included studies.</w:t>
              </w:r>
            </w:ins>
          </w:p>
        </w:tc>
        <w:tc>
          <w:tcPr>
            <w:tcW w:w="0" w:type="auto"/>
            <w:tcBorders>
              <w:right w:val="single" w:sz="8" w:space="0" w:color="000000"/>
            </w:tcBorders>
            <w:shd w:val="clear" w:color="auto" w:fill="FFFFFF"/>
            <w:tcMar>
              <w:top w:w="0" w:type="dxa"/>
              <w:left w:w="0" w:type="dxa"/>
              <w:bottom w:w="0" w:type="dxa"/>
              <w:right w:w="0" w:type="dxa"/>
            </w:tcMar>
          </w:tcPr>
          <w:p w14:paraId="0BA62E59" w14:textId="77777777" w:rsidR="00F41E9C" w:rsidRDefault="00F41E9C" w:rsidP="00E0454E">
            <w:pPr>
              <w:spacing w:before="100" w:after="100"/>
              <w:ind w:left="100" w:right="100"/>
              <w:jc w:val="center"/>
              <w:rPr>
                <w:ins w:id="768" w:author="Andrew Mertens" w:date="2022-12-14T02:24:00Z"/>
              </w:rPr>
            </w:pPr>
            <w:ins w:id="769" w:author="Andrew Mertens" w:date="2022-12-14T02:24:00Z">
              <w:r>
                <w:rPr>
                  <w:rFonts w:ascii="DejaVu Sans" w:eastAsia="DejaVu Sans" w:hAnsi="DejaVu Sans" w:cs="DejaVu Sans"/>
                  <w:color w:val="000000"/>
                  <w:sz w:val="18"/>
                  <w:szCs w:val="18"/>
                </w:rPr>
                <w:t>Yes</w:t>
              </w:r>
            </w:ins>
          </w:p>
        </w:tc>
      </w:tr>
      <w:tr w:rsidR="00F41E9C" w14:paraId="678FD612" w14:textId="77777777" w:rsidTr="00E0454E">
        <w:trPr>
          <w:cantSplit/>
          <w:jc w:val="center"/>
          <w:ins w:id="770"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77E01FF2" w14:textId="77777777" w:rsidR="00F41E9C" w:rsidRDefault="00F41E9C" w:rsidP="00E0454E">
            <w:pPr>
              <w:spacing w:before="100" w:after="100"/>
              <w:ind w:left="100" w:right="100"/>
              <w:rPr>
                <w:ins w:id="771" w:author="Andrew Mertens" w:date="2022-12-14T02:24:00Z"/>
              </w:rPr>
            </w:pPr>
            <w:ins w:id="772" w:author="Andrew Mertens" w:date="2022-12-14T02:24:00Z">
              <w:r>
                <w:rPr>
                  <w:rFonts w:ascii="DejaVu Sans" w:eastAsia="DejaVu Sans" w:hAnsi="DejaVu Sans" w:cs="DejaVu Sans"/>
                  <w:b/>
                  <w:color w:val="000000"/>
                  <w:sz w:val="18"/>
                  <w:szCs w:val="18"/>
                </w:rPr>
                <w:t>Synthesis of results</w:t>
              </w:r>
            </w:ins>
          </w:p>
        </w:tc>
        <w:tc>
          <w:tcPr>
            <w:tcW w:w="0" w:type="auto"/>
            <w:shd w:val="clear" w:color="auto" w:fill="FFFFFF"/>
            <w:tcMar>
              <w:top w:w="0" w:type="dxa"/>
              <w:left w:w="0" w:type="dxa"/>
              <w:bottom w:w="0" w:type="dxa"/>
              <w:right w:w="0" w:type="dxa"/>
            </w:tcMar>
          </w:tcPr>
          <w:p w14:paraId="6C36888A" w14:textId="77777777" w:rsidR="00F41E9C" w:rsidRDefault="00F41E9C" w:rsidP="00E0454E">
            <w:pPr>
              <w:spacing w:before="100" w:after="100"/>
              <w:ind w:left="100" w:right="100"/>
              <w:jc w:val="center"/>
              <w:rPr>
                <w:ins w:id="773" w:author="Andrew Mertens" w:date="2022-12-14T02:24:00Z"/>
              </w:rPr>
            </w:pPr>
            <w:ins w:id="774" w:author="Andrew Mertens" w:date="2022-12-14T02:24:00Z">
              <w:r>
                <w:rPr>
                  <w:rFonts w:ascii="DejaVu Sans" w:eastAsia="DejaVu Sans" w:hAnsi="DejaVu Sans" w:cs="DejaVu Sans"/>
                  <w:color w:val="000000"/>
                  <w:sz w:val="18"/>
                  <w:szCs w:val="18"/>
                </w:rPr>
                <w:t>6</w:t>
              </w:r>
            </w:ins>
          </w:p>
        </w:tc>
        <w:tc>
          <w:tcPr>
            <w:tcW w:w="0" w:type="auto"/>
            <w:shd w:val="clear" w:color="auto" w:fill="FFFFFF"/>
            <w:tcMar>
              <w:top w:w="0" w:type="dxa"/>
              <w:left w:w="0" w:type="dxa"/>
              <w:bottom w:w="0" w:type="dxa"/>
              <w:right w:w="0" w:type="dxa"/>
            </w:tcMar>
          </w:tcPr>
          <w:p w14:paraId="032104A8" w14:textId="77777777" w:rsidR="00F41E9C" w:rsidRDefault="00F41E9C" w:rsidP="00E0454E">
            <w:pPr>
              <w:spacing w:before="100" w:after="100"/>
              <w:ind w:left="100" w:right="100"/>
              <w:rPr>
                <w:ins w:id="775" w:author="Andrew Mertens" w:date="2022-12-14T02:24:00Z"/>
              </w:rPr>
            </w:pPr>
            <w:ins w:id="776" w:author="Andrew Mertens" w:date="2022-12-14T02:24:00Z">
              <w:r>
                <w:rPr>
                  <w:rFonts w:ascii="DejaVu Sans" w:eastAsia="DejaVu Sans" w:hAnsi="DejaVu Sans" w:cs="DejaVu Sans"/>
                  <w:color w:val="000000"/>
                  <w:sz w:val="18"/>
                  <w:szCs w:val="18"/>
                </w:rPr>
                <w:t xml:space="preserve">Specify the methods used to present and synthesize results. </w:t>
              </w:r>
            </w:ins>
          </w:p>
        </w:tc>
        <w:tc>
          <w:tcPr>
            <w:tcW w:w="0" w:type="auto"/>
            <w:tcBorders>
              <w:right w:val="single" w:sz="8" w:space="0" w:color="000000"/>
            </w:tcBorders>
            <w:shd w:val="clear" w:color="auto" w:fill="FFFFFF"/>
            <w:tcMar>
              <w:top w:w="0" w:type="dxa"/>
              <w:left w:w="0" w:type="dxa"/>
              <w:bottom w:w="0" w:type="dxa"/>
              <w:right w:w="0" w:type="dxa"/>
            </w:tcMar>
          </w:tcPr>
          <w:p w14:paraId="24BC5183" w14:textId="77777777" w:rsidR="00F41E9C" w:rsidRDefault="00F41E9C" w:rsidP="00E0454E">
            <w:pPr>
              <w:spacing w:before="100" w:after="100"/>
              <w:ind w:left="100" w:right="100"/>
              <w:jc w:val="center"/>
              <w:rPr>
                <w:ins w:id="777" w:author="Andrew Mertens" w:date="2022-12-14T02:24:00Z"/>
              </w:rPr>
            </w:pPr>
            <w:ins w:id="778" w:author="Andrew Mertens" w:date="2022-12-14T02:24:00Z">
              <w:r>
                <w:rPr>
                  <w:rFonts w:ascii="DejaVu Sans" w:eastAsia="DejaVu Sans" w:hAnsi="DejaVu Sans" w:cs="DejaVu Sans"/>
                  <w:color w:val="000000"/>
                  <w:sz w:val="18"/>
                  <w:szCs w:val="18"/>
                </w:rPr>
                <w:t>Yes</w:t>
              </w:r>
            </w:ins>
          </w:p>
        </w:tc>
      </w:tr>
      <w:tr w:rsidR="00F41E9C" w14:paraId="7E14E8C8" w14:textId="77777777" w:rsidTr="00E0454E">
        <w:trPr>
          <w:cantSplit/>
          <w:jc w:val="center"/>
          <w:ins w:id="779"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14146C53" w14:textId="77777777" w:rsidR="00F41E9C" w:rsidRDefault="00F41E9C" w:rsidP="00E0454E">
            <w:pPr>
              <w:spacing w:before="100" w:after="100"/>
              <w:ind w:left="100" w:right="100"/>
              <w:rPr>
                <w:ins w:id="780" w:author="Andrew Mertens" w:date="2022-12-14T02:24:00Z"/>
              </w:rPr>
            </w:pPr>
            <w:ins w:id="781" w:author="Andrew Mertens" w:date="2022-12-14T02:24:00Z">
              <w:r>
                <w:rPr>
                  <w:rFonts w:ascii="DejaVu Sans" w:eastAsia="DejaVu Sans" w:hAnsi="DejaVu Sans" w:cs="DejaVu Sans"/>
                  <w:b/>
                  <w:color w:val="000000"/>
                  <w:sz w:val="18"/>
                  <w:szCs w:val="18"/>
                </w:rPr>
                <w:t>RESULTS</w:t>
              </w:r>
            </w:ins>
          </w:p>
        </w:tc>
        <w:tc>
          <w:tcPr>
            <w:tcW w:w="0" w:type="auto"/>
            <w:shd w:val="clear" w:color="auto" w:fill="FFFFCC"/>
            <w:tcMar>
              <w:top w:w="0" w:type="dxa"/>
              <w:left w:w="0" w:type="dxa"/>
              <w:bottom w:w="0" w:type="dxa"/>
              <w:right w:w="0" w:type="dxa"/>
            </w:tcMar>
          </w:tcPr>
          <w:p w14:paraId="6E8C6253" w14:textId="77777777" w:rsidR="00F41E9C" w:rsidRDefault="00F41E9C" w:rsidP="00E0454E">
            <w:pPr>
              <w:spacing w:before="100" w:after="100"/>
              <w:ind w:left="100" w:right="100"/>
              <w:jc w:val="center"/>
              <w:rPr>
                <w:ins w:id="782" w:author="Andrew Mertens" w:date="2022-12-14T02:24:00Z"/>
              </w:rPr>
            </w:pPr>
          </w:p>
        </w:tc>
        <w:tc>
          <w:tcPr>
            <w:tcW w:w="0" w:type="auto"/>
            <w:shd w:val="clear" w:color="auto" w:fill="FFFFCC"/>
            <w:tcMar>
              <w:top w:w="0" w:type="dxa"/>
              <w:left w:w="0" w:type="dxa"/>
              <w:bottom w:w="0" w:type="dxa"/>
              <w:right w:w="0" w:type="dxa"/>
            </w:tcMar>
          </w:tcPr>
          <w:p w14:paraId="1AA4F082" w14:textId="77777777" w:rsidR="00F41E9C" w:rsidRDefault="00F41E9C" w:rsidP="00E0454E">
            <w:pPr>
              <w:spacing w:before="100" w:after="100"/>
              <w:ind w:left="100" w:right="100"/>
              <w:rPr>
                <w:ins w:id="783"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44AB637F" w14:textId="77777777" w:rsidR="00F41E9C" w:rsidRDefault="00F41E9C" w:rsidP="00E0454E">
            <w:pPr>
              <w:spacing w:before="100" w:after="100"/>
              <w:ind w:left="100" w:right="100"/>
              <w:jc w:val="center"/>
              <w:rPr>
                <w:ins w:id="784" w:author="Andrew Mertens" w:date="2022-12-14T02:24:00Z"/>
              </w:rPr>
            </w:pPr>
          </w:p>
        </w:tc>
      </w:tr>
      <w:tr w:rsidR="00F41E9C" w14:paraId="0CF45A36" w14:textId="77777777" w:rsidTr="00E0454E">
        <w:trPr>
          <w:cantSplit/>
          <w:jc w:val="center"/>
          <w:ins w:id="785"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03334535" w14:textId="77777777" w:rsidR="00F41E9C" w:rsidRDefault="00F41E9C" w:rsidP="00E0454E">
            <w:pPr>
              <w:spacing w:before="100" w:after="100"/>
              <w:ind w:left="100" w:right="100"/>
              <w:rPr>
                <w:ins w:id="786" w:author="Andrew Mertens" w:date="2022-12-14T02:24:00Z"/>
              </w:rPr>
            </w:pPr>
            <w:ins w:id="787" w:author="Andrew Mertens" w:date="2022-12-14T02:24:00Z">
              <w:r>
                <w:rPr>
                  <w:rFonts w:ascii="DejaVu Sans" w:eastAsia="DejaVu Sans" w:hAnsi="DejaVu Sans" w:cs="DejaVu Sans"/>
                  <w:b/>
                  <w:color w:val="000000"/>
                  <w:sz w:val="18"/>
                  <w:szCs w:val="18"/>
                </w:rPr>
                <w:t>Included studies</w:t>
              </w:r>
            </w:ins>
          </w:p>
        </w:tc>
        <w:tc>
          <w:tcPr>
            <w:tcW w:w="0" w:type="auto"/>
            <w:shd w:val="clear" w:color="auto" w:fill="FFFFFF"/>
            <w:tcMar>
              <w:top w:w="0" w:type="dxa"/>
              <w:left w:w="0" w:type="dxa"/>
              <w:bottom w:w="0" w:type="dxa"/>
              <w:right w:w="0" w:type="dxa"/>
            </w:tcMar>
          </w:tcPr>
          <w:p w14:paraId="60F2C22B" w14:textId="77777777" w:rsidR="00F41E9C" w:rsidRDefault="00F41E9C" w:rsidP="00E0454E">
            <w:pPr>
              <w:spacing w:before="100" w:after="100"/>
              <w:ind w:left="100" w:right="100"/>
              <w:jc w:val="center"/>
              <w:rPr>
                <w:ins w:id="788" w:author="Andrew Mertens" w:date="2022-12-14T02:24:00Z"/>
              </w:rPr>
            </w:pPr>
            <w:ins w:id="789" w:author="Andrew Mertens" w:date="2022-12-14T02:24:00Z">
              <w:r>
                <w:rPr>
                  <w:rFonts w:ascii="DejaVu Sans" w:eastAsia="DejaVu Sans" w:hAnsi="DejaVu Sans" w:cs="DejaVu Sans"/>
                  <w:color w:val="000000"/>
                  <w:sz w:val="18"/>
                  <w:szCs w:val="18"/>
                </w:rPr>
                <w:t>7</w:t>
              </w:r>
            </w:ins>
          </w:p>
        </w:tc>
        <w:tc>
          <w:tcPr>
            <w:tcW w:w="0" w:type="auto"/>
            <w:shd w:val="clear" w:color="auto" w:fill="FFFFFF"/>
            <w:tcMar>
              <w:top w:w="0" w:type="dxa"/>
              <w:left w:w="0" w:type="dxa"/>
              <w:bottom w:w="0" w:type="dxa"/>
              <w:right w:w="0" w:type="dxa"/>
            </w:tcMar>
          </w:tcPr>
          <w:p w14:paraId="5C0FC323" w14:textId="77777777" w:rsidR="00F41E9C" w:rsidRDefault="00F41E9C" w:rsidP="00E0454E">
            <w:pPr>
              <w:spacing w:before="100" w:after="100"/>
              <w:ind w:left="100" w:right="100"/>
              <w:rPr>
                <w:ins w:id="790" w:author="Andrew Mertens" w:date="2022-12-14T02:24:00Z"/>
              </w:rPr>
            </w:pPr>
            <w:ins w:id="791" w:author="Andrew Mertens" w:date="2022-12-14T02:24:00Z">
              <w:r>
                <w:rPr>
                  <w:rFonts w:ascii="DejaVu Sans" w:eastAsia="DejaVu Sans" w:hAnsi="DejaVu Sans" w:cs="DejaVu Sans"/>
                  <w:color w:val="000000"/>
                  <w:sz w:val="18"/>
                  <w:szCs w:val="18"/>
                </w:rPr>
                <w:t xml:space="preserve">Give the total number of included studies and participants and </w:t>
              </w:r>
              <w:proofErr w:type="spellStart"/>
              <w:r>
                <w:rPr>
                  <w:rFonts w:ascii="DejaVu Sans" w:eastAsia="DejaVu Sans" w:hAnsi="DejaVu Sans" w:cs="DejaVu Sans"/>
                  <w:color w:val="000000"/>
                  <w:sz w:val="18"/>
                  <w:szCs w:val="18"/>
                </w:rPr>
                <w:t>summarise</w:t>
              </w:r>
              <w:proofErr w:type="spellEnd"/>
              <w:r>
                <w:rPr>
                  <w:rFonts w:ascii="DejaVu Sans" w:eastAsia="DejaVu Sans" w:hAnsi="DejaVu Sans" w:cs="DejaVu Sans"/>
                  <w:color w:val="000000"/>
                  <w:sz w:val="18"/>
                  <w:szCs w:val="18"/>
                </w:rPr>
                <w:t xml:space="preserve"> relevant characteristics of studies.</w:t>
              </w:r>
            </w:ins>
          </w:p>
        </w:tc>
        <w:tc>
          <w:tcPr>
            <w:tcW w:w="0" w:type="auto"/>
            <w:tcBorders>
              <w:right w:val="single" w:sz="8" w:space="0" w:color="000000"/>
            </w:tcBorders>
            <w:shd w:val="clear" w:color="auto" w:fill="FFFFFF"/>
            <w:tcMar>
              <w:top w:w="0" w:type="dxa"/>
              <w:left w:w="0" w:type="dxa"/>
              <w:bottom w:w="0" w:type="dxa"/>
              <w:right w:w="0" w:type="dxa"/>
            </w:tcMar>
          </w:tcPr>
          <w:p w14:paraId="63BE0C8D" w14:textId="77777777" w:rsidR="00F41E9C" w:rsidRDefault="00F41E9C" w:rsidP="00E0454E">
            <w:pPr>
              <w:spacing w:before="100" w:after="100"/>
              <w:ind w:left="100" w:right="100"/>
              <w:jc w:val="center"/>
              <w:rPr>
                <w:ins w:id="792" w:author="Andrew Mertens" w:date="2022-12-14T02:24:00Z"/>
              </w:rPr>
            </w:pPr>
            <w:ins w:id="793" w:author="Andrew Mertens" w:date="2022-12-14T02:24:00Z">
              <w:r>
                <w:rPr>
                  <w:rFonts w:ascii="DejaVu Sans" w:eastAsia="DejaVu Sans" w:hAnsi="DejaVu Sans" w:cs="DejaVu Sans"/>
                  <w:color w:val="000000"/>
                  <w:sz w:val="18"/>
                  <w:szCs w:val="18"/>
                </w:rPr>
                <w:t>Yes</w:t>
              </w:r>
            </w:ins>
          </w:p>
        </w:tc>
      </w:tr>
      <w:tr w:rsidR="00F41E9C" w14:paraId="692748E3" w14:textId="77777777" w:rsidTr="00E0454E">
        <w:trPr>
          <w:cantSplit/>
          <w:jc w:val="center"/>
          <w:ins w:id="794"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15358D0E" w14:textId="77777777" w:rsidR="00F41E9C" w:rsidRDefault="00F41E9C" w:rsidP="00E0454E">
            <w:pPr>
              <w:spacing w:before="100" w:after="100"/>
              <w:ind w:left="100" w:right="100"/>
              <w:rPr>
                <w:ins w:id="795" w:author="Andrew Mertens" w:date="2022-12-14T02:24:00Z"/>
              </w:rPr>
            </w:pPr>
            <w:ins w:id="796" w:author="Andrew Mertens" w:date="2022-12-14T02:24:00Z">
              <w:r>
                <w:rPr>
                  <w:rFonts w:ascii="DejaVu Sans" w:eastAsia="DejaVu Sans" w:hAnsi="DejaVu Sans" w:cs="DejaVu Sans"/>
                  <w:b/>
                  <w:color w:val="000000"/>
                  <w:sz w:val="18"/>
                  <w:szCs w:val="18"/>
                </w:rPr>
                <w:t>Synthesis of results</w:t>
              </w:r>
            </w:ins>
          </w:p>
        </w:tc>
        <w:tc>
          <w:tcPr>
            <w:tcW w:w="0" w:type="auto"/>
            <w:shd w:val="clear" w:color="auto" w:fill="FFFFFF"/>
            <w:tcMar>
              <w:top w:w="0" w:type="dxa"/>
              <w:left w:w="0" w:type="dxa"/>
              <w:bottom w:w="0" w:type="dxa"/>
              <w:right w:w="0" w:type="dxa"/>
            </w:tcMar>
          </w:tcPr>
          <w:p w14:paraId="427117D8" w14:textId="77777777" w:rsidR="00F41E9C" w:rsidRDefault="00F41E9C" w:rsidP="00E0454E">
            <w:pPr>
              <w:spacing w:before="100" w:after="100"/>
              <w:ind w:left="100" w:right="100"/>
              <w:jc w:val="center"/>
              <w:rPr>
                <w:ins w:id="797" w:author="Andrew Mertens" w:date="2022-12-14T02:24:00Z"/>
              </w:rPr>
            </w:pPr>
            <w:ins w:id="798" w:author="Andrew Mertens" w:date="2022-12-14T02:24:00Z">
              <w:r>
                <w:rPr>
                  <w:rFonts w:ascii="DejaVu Sans" w:eastAsia="DejaVu Sans" w:hAnsi="DejaVu Sans" w:cs="DejaVu Sans"/>
                  <w:color w:val="000000"/>
                  <w:sz w:val="18"/>
                  <w:szCs w:val="18"/>
                </w:rPr>
                <w:t>8</w:t>
              </w:r>
            </w:ins>
          </w:p>
        </w:tc>
        <w:tc>
          <w:tcPr>
            <w:tcW w:w="0" w:type="auto"/>
            <w:shd w:val="clear" w:color="auto" w:fill="FFFFFF"/>
            <w:tcMar>
              <w:top w:w="0" w:type="dxa"/>
              <w:left w:w="0" w:type="dxa"/>
              <w:bottom w:w="0" w:type="dxa"/>
              <w:right w:w="0" w:type="dxa"/>
            </w:tcMar>
          </w:tcPr>
          <w:p w14:paraId="07AC976F" w14:textId="77777777" w:rsidR="00F41E9C" w:rsidRDefault="00F41E9C" w:rsidP="00E0454E">
            <w:pPr>
              <w:spacing w:before="100" w:after="100"/>
              <w:ind w:left="100" w:right="100"/>
              <w:rPr>
                <w:ins w:id="799" w:author="Andrew Mertens" w:date="2022-12-14T02:24:00Z"/>
              </w:rPr>
            </w:pPr>
            <w:ins w:id="800" w:author="Andrew Mertens" w:date="2022-12-14T02:24:00Z">
              <w:r>
                <w:rPr>
                  <w:rFonts w:ascii="DejaVu Sans" w:eastAsia="DejaVu Sans" w:hAnsi="DejaVu Sans" w:cs="DejaVu Sans"/>
                  <w:color w:val="000000"/>
                  <w:sz w:val="18"/>
                  <w:szCs w:val="18"/>
                </w:rPr>
                <w:t>Present results for main outcomes, preferably indicating the number of included studies and participants for each. If meta-analysis was done, report the summary estimate and confidence/credible interval. If comparing groups, indicate the direction of the effect (</w:t>
              </w:r>
              <w:proofErr w:type="gramStart"/>
              <w:r>
                <w:rPr>
                  <w:rFonts w:ascii="DejaVu Sans" w:eastAsia="DejaVu Sans" w:hAnsi="DejaVu Sans" w:cs="DejaVu Sans"/>
                  <w:color w:val="000000"/>
                  <w:sz w:val="18"/>
                  <w:szCs w:val="18"/>
                </w:rPr>
                <w:t>i.e.</w:t>
              </w:r>
              <w:proofErr w:type="gramEnd"/>
              <w:r>
                <w:rPr>
                  <w:rFonts w:ascii="DejaVu Sans" w:eastAsia="DejaVu Sans" w:hAnsi="DejaVu Sans" w:cs="DejaVu Sans"/>
                  <w:color w:val="000000"/>
                  <w:sz w:val="18"/>
                  <w:szCs w:val="18"/>
                </w:rPr>
                <w:t xml:space="preserve"> which group is </w:t>
              </w:r>
              <w:proofErr w:type="spellStart"/>
              <w:r>
                <w:rPr>
                  <w:rFonts w:ascii="DejaVu Sans" w:eastAsia="DejaVu Sans" w:hAnsi="DejaVu Sans" w:cs="DejaVu Sans"/>
                  <w:color w:val="000000"/>
                  <w:sz w:val="18"/>
                  <w:szCs w:val="18"/>
                </w:rPr>
                <w:t>favoured</w:t>
              </w:r>
              <w:proofErr w:type="spellEnd"/>
              <w:r>
                <w:rPr>
                  <w:rFonts w:ascii="DejaVu Sans" w:eastAsia="DejaVu Sans" w:hAnsi="DejaVu Sans" w:cs="DejaVu Sans"/>
                  <w:color w:val="000000"/>
                  <w:sz w:val="18"/>
                  <w:szCs w:val="18"/>
                </w:rPr>
                <w:t>).</w:t>
              </w:r>
            </w:ins>
          </w:p>
        </w:tc>
        <w:tc>
          <w:tcPr>
            <w:tcW w:w="0" w:type="auto"/>
            <w:tcBorders>
              <w:right w:val="single" w:sz="8" w:space="0" w:color="000000"/>
            </w:tcBorders>
            <w:shd w:val="clear" w:color="auto" w:fill="FFFFFF"/>
            <w:tcMar>
              <w:top w:w="0" w:type="dxa"/>
              <w:left w:w="0" w:type="dxa"/>
              <w:bottom w:w="0" w:type="dxa"/>
              <w:right w:w="0" w:type="dxa"/>
            </w:tcMar>
          </w:tcPr>
          <w:p w14:paraId="033A2843" w14:textId="77777777" w:rsidR="00F41E9C" w:rsidRDefault="00F41E9C" w:rsidP="00E0454E">
            <w:pPr>
              <w:spacing w:before="100" w:after="100"/>
              <w:ind w:left="100" w:right="100"/>
              <w:jc w:val="center"/>
              <w:rPr>
                <w:ins w:id="801" w:author="Andrew Mertens" w:date="2022-12-14T02:24:00Z"/>
              </w:rPr>
            </w:pPr>
            <w:ins w:id="802" w:author="Andrew Mertens" w:date="2022-12-14T02:24:00Z">
              <w:r>
                <w:rPr>
                  <w:rFonts w:ascii="DejaVu Sans" w:eastAsia="DejaVu Sans" w:hAnsi="DejaVu Sans" w:cs="DejaVu Sans"/>
                  <w:color w:val="000000"/>
                  <w:sz w:val="18"/>
                  <w:szCs w:val="18"/>
                </w:rPr>
                <w:t>Yes</w:t>
              </w:r>
            </w:ins>
          </w:p>
        </w:tc>
      </w:tr>
      <w:tr w:rsidR="00F41E9C" w14:paraId="1FEFF8FC" w14:textId="77777777" w:rsidTr="00E0454E">
        <w:trPr>
          <w:cantSplit/>
          <w:jc w:val="center"/>
          <w:ins w:id="803"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23240F4D" w14:textId="77777777" w:rsidR="00F41E9C" w:rsidRDefault="00F41E9C" w:rsidP="00E0454E">
            <w:pPr>
              <w:spacing w:before="100" w:after="100"/>
              <w:ind w:left="100" w:right="100"/>
              <w:rPr>
                <w:ins w:id="804" w:author="Andrew Mertens" w:date="2022-12-14T02:24:00Z"/>
              </w:rPr>
            </w:pPr>
            <w:ins w:id="805" w:author="Andrew Mertens" w:date="2022-12-14T02:24:00Z">
              <w:r>
                <w:rPr>
                  <w:rFonts w:ascii="DejaVu Sans" w:eastAsia="DejaVu Sans" w:hAnsi="DejaVu Sans" w:cs="DejaVu Sans"/>
                  <w:b/>
                  <w:color w:val="000000"/>
                  <w:sz w:val="18"/>
                  <w:szCs w:val="18"/>
                </w:rPr>
                <w:t>DISCUSSION</w:t>
              </w:r>
            </w:ins>
          </w:p>
        </w:tc>
        <w:tc>
          <w:tcPr>
            <w:tcW w:w="0" w:type="auto"/>
            <w:shd w:val="clear" w:color="auto" w:fill="FFFFCC"/>
            <w:tcMar>
              <w:top w:w="0" w:type="dxa"/>
              <w:left w:w="0" w:type="dxa"/>
              <w:bottom w:w="0" w:type="dxa"/>
              <w:right w:w="0" w:type="dxa"/>
            </w:tcMar>
          </w:tcPr>
          <w:p w14:paraId="396BB77E" w14:textId="77777777" w:rsidR="00F41E9C" w:rsidRDefault="00F41E9C" w:rsidP="00E0454E">
            <w:pPr>
              <w:spacing w:before="100" w:after="100"/>
              <w:ind w:left="100" w:right="100"/>
              <w:jc w:val="center"/>
              <w:rPr>
                <w:ins w:id="806" w:author="Andrew Mertens" w:date="2022-12-14T02:24:00Z"/>
              </w:rPr>
            </w:pPr>
          </w:p>
        </w:tc>
        <w:tc>
          <w:tcPr>
            <w:tcW w:w="0" w:type="auto"/>
            <w:shd w:val="clear" w:color="auto" w:fill="FFFFCC"/>
            <w:tcMar>
              <w:top w:w="0" w:type="dxa"/>
              <w:left w:w="0" w:type="dxa"/>
              <w:bottom w:w="0" w:type="dxa"/>
              <w:right w:w="0" w:type="dxa"/>
            </w:tcMar>
          </w:tcPr>
          <w:p w14:paraId="746B314A" w14:textId="77777777" w:rsidR="00F41E9C" w:rsidRDefault="00F41E9C" w:rsidP="00E0454E">
            <w:pPr>
              <w:spacing w:before="100" w:after="100"/>
              <w:ind w:left="100" w:right="100"/>
              <w:rPr>
                <w:ins w:id="807"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4F4EDFE3" w14:textId="77777777" w:rsidR="00F41E9C" w:rsidRDefault="00F41E9C" w:rsidP="00E0454E">
            <w:pPr>
              <w:spacing w:before="100" w:after="100"/>
              <w:ind w:left="100" w:right="100"/>
              <w:jc w:val="center"/>
              <w:rPr>
                <w:ins w:id="808" w:author="Andrew Mertens" w:date="2022-12-14T02:24:00Z"/>
              </w:rPr>
            </w:pPr>
          </w:p>
        </w:tc>
      </w:tr>
      <w:tr w:rsidR="00F41E9C" w14:paraId="672368A6" w14:textId="77777777" w:rsidTr="00E0454E">
        <w:trPr>
          <w:cantSplit/>
          <w:jc w:val="center"/>
          <w:ins w:id="809"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42F9624" w14:textId="77777777" w:rsidR="00F41E9C" w:rsidRDefault="00F41E9C" w:rsidP="00E0454E">
            <w:pPr>
              <w:spacing w:before="100" w:after="100"/>
              <w:ind w:left="100" w:right="100"/>
              <w:rPr>
                <w:ins w:id="810" w:author="Andrew Mertens" w:date="2022-12-14T02:24:00Z"/>
              </w:rPr>
            </w:pPr>
            <w:ins w:id="811" w:author="Andrew Mertens" w:date="2022-12-14T02:24:00Z">
              <w:r>
                <w:rPr>
                  <w:rFonts w:ascii="DejaVu Sans" w:eastAsia="DejaVu Sans" w:hAnsi="DejaVu Sans" w:cs="DejaVu Sans"/>
                  <w:b/>
                  <w:color w:val="000000"/>
                  <w:sz w:val="18"/>
                  <w:szCs w:val="18"/>
                </w:rPr>
                <w:t>Limitations of evidence</w:t>
              </w:r>
            </w:ins>
          </w:p>
        </w:tc>
        <w:tc>
          <w:tcPr>
            <w:tcW w:w="0" w:type="auto"/>
            <w:shd w:val="clear" w:color="auto" w:fill="FFFFFF"/>
            <w:tcMar>
              <w:top w:w="0" w:type="dxa"/>
              <w:left w:w="0" w:type="dxa"/>
              <w:bottom w:w="0" w:type="dxa"/>
              <w:right w:w="0" w:type="dxa"/>
            </w:tcMar>
          </w:tcPr>
          <w:p w14:paraId="409FBE91" w14:textId="77777777" w:rsidR="00F41E9C" w:rsidRDefault="00F41E9C" w:rsidP="00E0454E">
            <w:pPr>
              <w:spacing w:before="100" w:after="100"/>
              <w:ind w:left="100" w:right="100"/>
              <w:jc w:val="center"/>
              <w:rPr>
                <w:ins w:id="812" w:author="Andrew Mertens" w:date="2022-12-14T02:24:00Z"/>
              </w:rPr>
            </w:pPr>
            <w:ins w:id="813" w:author="Andrew Mertens" w:date="2022-12-14T02:24:00Z">
              <w:r>
                <w:rPr>
                  <w:rFonts w:ascii="DejaVu Sans" w:eastAsia="DejaVu Sans" w:hAnsi="DejaVu Sans" w:cs="DejaVu Sans"/>
                  <w:color w:val="000000"/>
                  <w:sz w:val="18"/>
                  <w:szCs w:val="18"/>
                </w:rPr>
                <w:t>9</w:t>
              </w:r>
            </w:ins>
          </w:p>
        </w:tc>
        <w:tc>
          <w:tcPr>
            <w:tcW w:w="0" w:type="auto"/>
            <w:shd w:val="clear" w:color="auto" w:fill="FFFFFF"/>
            <w:tcMar>
              <w:top w:w="0" w:type="dxa"/>
              <w:left w:w="0" w:type="dxa"/>
              <w:bottom w:w="0" w:type="dxa"/>
              <w:right w:w="0" w:type="dxa"/>
            </w:tcMar>
          </w:tcPr>
          <w:p w14:paraId="4B5E9233" w14:textId="77777777" w:rsidR="00F41E9C" w:rsidRDefault="00F41E9C" w:rsidP="00E0454E">
            <w:pPr>
              <w:spacing w:before="100" w:after="100"/>
              <w:ind w:left="100" w:right="100"/>
              <w:rPr>
                <w:ins w:id="814" w:author="Andrew Mertens" w:date="2022-12-14T02:24:00Z"/>
              </w:rPr>
            </w:pPr>
            <w:ins w:id="815" w:author="Andrew Mertens" w:date="2022-12-14T02:24:00Z">
              <w:r>
                <w:rPr>
                  <w:rFonts w:ascii="DejaVu Sans" w:eastAsia="DejaVu Sans" w:hAnsi="DejaVu Sans" w:cs="DejaVu Sans"/>
                  <w:color w:val="000000"/>
                  <w:sz w:val="18"/>
                  <w:szCs w:val="18"/>
                </w:rPr>
                <w:t>Provide a brief summary of the limitations of the evidence included in the review (</w:t>
              </w:r>
              <w:proofErr w:type="gramStart"/>
              <w:r>
                <w:rPr>
                  <w:rFonts w:ascii="DejaVu Sans" w:eastAsia="DejaVu Sans" w:hAnsi="DejaVu Sans" w:cs="DejaVu Sans"/>
                  <w:color w:val="000000"/>
                  <w:sz w:val="18"/>
                  <w:szCs w:val="18"/>
                </w:rPr>
                <w:t>e.g.</w:t>
              </w:r>
              <w:proofErr w:type="gramEnd"/>
              <w:r>
                <w:rPr>
                  <w:rFonts w:ascii="DejaVu Sans" w:eastAsia="DejaVu Sans" w:hAnsi="DejaVu Sans" w:cs="DejaVu Sans"/>
                  <w:color w:val="000000"/>
                  <w:sz w:val="18"/>
                  <w:szCs w:val="18"/>
                </w:rPr>
                <w:t xml:space="preserve"> study risk of bias, inconsistency and imprecision).</w:t>
              </w:r>
            </w:ins>
          </w:p>
        </w:tc>
        <w:tc>
          <w:tcPr>
            <w:tcW w:w="0" w:type="auto"/>
            <w:tcBorders>
              <w:right w:val="single" w:sz="8" w:space="0" w:color="000000"/>
            </w:tcBorders>
            <w:shd w:val="clear" w:color="auto" w:fill="FFFFFF"/>
            <w:tcMar>
              <w:top w:w="0" w:type="dxa"/>
              <w:left w:w="0" w:type="dxa"/>
              <w:bottom w:w="0" w:type="dxa"/>
              <w:right w:w="0" w:type="dxa"/>
            </w:tcMar>
          </w:tcPr>
          <w:p w14:paraId="061B79FC" w14:textId="77777777" w:rsidR="00F41E9C" w:rsidRDefault="00F41E9C" w:rsidP="00E0454E">
            <w:pPr>
              <w:spacing w:before="100" w:after="100"/>
              <w:ind w:left="100" w:right="100"/>
              <w:jc w:val="center"/>
              <w:rPr>
                <w:ins w:id="816" w:author="Andrew Mertens" w:date="2022-12-14T02:24:00Z"/>
              </w:rPr>
            </w:pPr>
            <w:ins w:id="817" w:author="Andrew Mertens" w:date="2022-12-14T02:24:00Z">
              <w:r>
                <w:rPr>
                  <w:rFonts w:ascii="DejaVu Sans" w:eastAsia="DejaVu Sans" w:hAnsi="DejaVu Sans" w:cs="DejaVu Sans"/>
                  <w:color w:val="000000"/>
                  <w:sz w:val="18"/>
                  <w:szCs w:val="18"/>
                </w:rPr>
                <w:t>Yes</w:t>
              </w:r>
            </w:ins>
          </w:p>
        </w:tc>
      </w:tr>
      <w:tr w:rsidR="00F41E9C" w14:paraId="14959BC6" w14:textId="77777777" w:rsidTr="00E0454E">
        <w:trPr>
          <w:cantSplit/>
          <w:jc w:val="center"/>
          <w:ins w:id="818"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547299AC" w14:textId="77777777" w:rsidR="00F41E9C" w:rsidRDefault="00F41E9C" w:rsidP="00E0454E">
            <w:pPr>
              <w:spacing w:before="100" w:after="100"/>
              <w:ind w:left="100" w:right="100"/>
              <w:rPr>
                <w:ins w:id="819" w:author="Andrew Mertens" w:date="2022-12-14T02:24:00Z"/>
              </w:rPr>
            </w:pPr>
            <w:ins w:id="820" w:author="Andrew Mertens" w:date="2022-12-14T02:24:00Z">
              <w:r>
                <w:rPr>
                  <w:rFonts w:ascii="DejaVu Sans" w:eastAsia="DejaVu Sans" w:hAnsi="DejaVu Sans" w:cs="DejaVu Sans"/>
                  <w:b/>
                  <w:color w:val="000000"/>
                  <w:sz w:val="18"/>
                  <w:szCs w:val="18"/>
                </w:rPr>
                <w:t>Interpretation</w:t>
              </w:r>
            </w:ins>
          </w:p>
        </w:tc>
        <w:tc>
          <w:tcPr>
            <w:tcW w:w="0" w:type="auto"/>
            <w:shd w:val="clear" w:color="auto" w:fill="FFFFFF"/>
            <w:tcMar>
              <w:top w:w="0" w:type="dxa"/>
              <w:left w:w="0" w:type="dxa"/>
              <w:bottom w:w="0" w:type="dxa"/>
              <w:right w:w="0" w:type="dxa"/>
            </w:tcMar>
          </w:tcPr>
          <w:p w14:paraId="4B7E2E81" w14:textId="77777777" w:rsidR="00F41E9C" w:rsidRDefault="00F41E9C" w:rsidP="00E0454E">
            <w:pPr>
              <w:spacing w:before="100" w:after="100"/>
              <w:ind w:left="100" w:right="100"/>
              <w:jc w:val="center"/>
              <w:rPr>
                <w:ins w:id="821" w:author="Andrew Mertens" w:date="2022-12-14T02:24:00Z"/>
              </w:rPr>
            </w:pPr>
            <w:ins w:id="822" w:author="Andrew Mertens" w:date="2022-12-14T02:24:00Z">
              <w:r>
                <w:rPr>
                  <w:rFonts w:ascii="DejaVu Sans" w:eastAsia="DejaVu Sans" w:hAnsi="DejaVu Sans" w:cs="DejaVu Sans"/>
                  <w:color w:val="000000"/>
                  <w:sz w:val="18"/>
                  <w:szCs w:val="18"/>
                </w:rPr>
                <w:t>10</w:t>
              </w:r>
            </w:ins>
          </w:p>
        </w:tc>
        <w:tc>
          <w:tcPr>
            <w:tcW w:w="0" w:type="auto"/>
            <w:shd w:val="clear" w:color="auto" w:fill="FFFFFF"/>
            <w:tcMar>
              <w:top w:w="0" w:type="dxa"/>
              <w:left w:w="0" w:type="dxa"/>
              <w:bottom w:w="0" w:type="dxa"/>
              <w:right w:w="0" w:type="dxa"/>
            </w:tcMar>
          </w:tcPr>
          <w:p w14:paraId="42CAEE98" w14:textId="77777777" w:rsidR="00F41E9C" w:rsidRDefault="00F41E9C" w:rsidP="00E0454E">
            <w:pPr>
              <w:spacing w:before="100" w:after="100"/>
              <w:ind w:left="100" w:right="100"/>
              <w:rPr>
                <w:ins w:id="823" w:author="Andrew Mertens" w:date="2022-12-14T02:24:00Z"/>
              </w:rPr>
            </w:pPr>
            <w:ins w:id="824" w:author="Andrew Mertens" w:date="2022-12-14T02:24:00Z">
              <w:r>
                <w:rPr>
                  <w:rFonts w:ascii="DejaVu Sans" w:eastAsia="DejaVu Sans" w:hAnsi="DejaVu Sans" w:cs="DejaVu Sans"/>
                  <w:color w:val="000000"/>
                  <w:sz w:val="18"/>
                  <w:szCs w:val="18"/>
                </w:rPr>
                <w:t>Provide a general interpretation of the results and important implications.</w:t>
              </w:r>
            </w:ins>
          </w:p>
        </w:tc>
        <w:tc>
          <w:tcPr>
            <w:tcW w:w="0" w:type="auto"/>
            <w:tcBorders>
              <w:right w:val="single" w:sz="8" w:space="0" w:color="000000"/>
            </w:tcBorders>
            <w:shd w:val="clear" w:color="auto" w:fill="FFFFFF"/>
            <w:tcMar>
              <w:top w:w="0" w:type="dxa"/>
              <w:left w:w="0" w:type="dxa"/>
              <w:bottom w:w="0" w:type="dxa"/>
              <w:right w:w="0" w:type="dxa"/>
            </w:tcMar>
          </w:tcPr>
          <w:p w14:paraId="7E300DFD" w14:textId="77777777" w:rsidR="00F41E9C" w:rsidRDefault="00F41E9C" w:rsidP="00E0454E">
            <w:pPr>
              <w:spacing w:before="100" w:after="100"/>
              <w:ind w:left="100" w:right="100"/>
              <w:jc w:val="center"/>
              <w:rPr>
                <w:ins w:id="825" w:author="Andrew Mertens" w:date="2022-12-14T02:24:00Z"/>
              </w:rPr>
            </w:pPr>
            <w:ins w:id="826" w:author="Andrew Mertens" w:date="2022-12-14T02:24:00Z">
              <w:r>
                <w:rPr>
                  <w:rFonts w:ascii="DejaVu Sans" w:eastAsia="DejaVu Sans" w:hAnsi="DejaVu Sans" w:cs="DejaVu Sans"/>
                  <w:color w:val="000000"/>
                  <w:sz w:val="18"/>
                  <w:szCs w:val="18"/>
                </w:rPr>
                <w:t>Yes</w:t>
              </w:r>
            </w:ins>
          </w:p>
        </w:tc>
      </w:tr>
      <w:tr w:rsidR="00F41E9C" w14:paraId="59DE7D64" w14:textId="77777777" w:rsidTr="00E0454E">
        <w:trPr>
          <w:cantSplit/>
          <w:jc w:val="center"/>
          <w:ins w:id="827" w:author="Andrew Mertens" w:date="2022-12-14T02:24:00Z"/>
        </w:trPr>
        <w:tc>
          <w:tcPr>
            <w:tcW w:w="0" w:type="auto"/>
            <w:tcBorders>
              <w:left w:val="single" w:sz="8" w:space="0" w:color="000000"/>
            </w:tcBorders>
            <w:shd w:val="clear" w:color="auto" w:fill="FFFFCC"/>
            <w:tcMar>
              <w:top w:w="0" w:type="dxa"/>
              <w:left w:w="0" w:type="dxa"/>
              <w:bottom w:w="0" w:type="dxa"/>
              <w:right w:w="0" w:type="dxa"/>
            </w:tcMar>
          </w:tcPr>
          <w:p w14:paraId="4A85ADF5" w14:textId="77777777" w:rsidR="00F41E9C" w:rsidRDefault="00F41E9C" w:rsidP="00E0454E">
            <w:pPr>
              <w:spacing w:before="100" w:after="100"/>
              <w:ind w:left="100" w:right="100"/>
              <w:rPr>
                <w:ins w:id="828" w:author="Andrew Mertens" w:date="2022-12-14T02:24:00Z"/>
              </w:rPr>
            </w:pPr>
            <w:ins w:id="829" w:author="Andrew Mertens" w:date="2022-12-14T02:24:00Z">
              <w:r>
                <w:rPr>
                  <w:rFonts w:ascii="DejaVu Sans" w:eastAsia="DejaVu Sans" w:hAnsi="DejaVu Sans" w:cs="DejaVu Sans"/>
                  <w:b/>
                  <w:color w:val="000000"/>
                  <w:sz w:val="18"/>
                  <w:szCs w:val="18"/>
                </w:rPr>
                <w:t>OTHER</w:t>
              </w:r>
            </w:ins>
          </w:p>
        </w:tc>
        <w:tc>
          <w:tcPr>
            <w:tcW w:w="0" w:type="auto"/>
            <w:shd w:val="clear" w:color="auto" w:fill="FFFFCC"/>
            <w:tcMar>
              <w:top w:w="0" w:type="dxa"/>
              <w:left w:w="0" w:type="dxa"/>
              <w:bottom w:w="0" w:type="dxa"/>
              <w:right w:w="0" w:type="dxa"/>
            </w:tcMar>
          </w:tcPr>
          <w:p w14:paraId="056F5E3C" w14:textId="77777777" w:rsidR="00F41E9C" w:rsidRDefault="00F41E9C" w:rsidP="00E0454E">
            <w:pPr>
              <w:spacing w:before="100" w:after="100"/>
              <w:ind w:left="100" w:right="100"/>
              <w:jc w:val="center"/>
              <w:rPr>
                <w:ins w:id="830" w:author="Andrew Mertens" w:date="2022-12-14T02:24:00Z"/>
              </w:rPr>
            </w:pPr>
          </w:p>
        </w:tc>
        <w:tc>
          <w:tcPr>
            <w:tcW w:w="0" w:type="auto"/>
            <w:shd w:val="clear" w:color="auto" w:fill="FFFFCC"/>
            <w:tcMar>
              <w:top w:w="0" w:type="dxa"/>
              <w:left w:w="0" w:type="dxa"/>
              <w:bottom w:w="0" w:type="dxa"/>
              <w:right w:w="0" w:type="dxa"/>
            </w:tcMar>
          </w:tcPr>
          <w:p w14:paraId="1C7EC930" w14:textId="77777777" w:rsidR="00F41E9C" w:rsidRDefault="00F41E9C" w:rsidP="00E0454E">
            <w:pPr>
              <w:spacing w:before="100" w:after="100"/>
              <w:ind w:left="100" w:right="100"/>
              <w:rPr>
                <w:ins w:id="831" w:author="Andrew Mertens" w:date="2022-12-14T02:24:00Z"/>
              </w:rPr>
            </w:pPr>
          </w:p>
        </w:tc>
        <w:tc>
          <w:tcPr>
            <w:tcW w:w="0" w:type="auto"/>
            <w:tcBorders>
              <w:right w:val="single" w:sz="8" w:space="0" w:color="000000"/>
            </w:tcBorders>
            <w:shd w:val="clear" w:color="auto" w:fill="FFFFCC"/>
            <w:tcMar>
              <w:top w:w="0" w:type="dxa"/>
              <w:left w:w="0" w:type="dxa"/>
              <w:bottom w:w="0" w:type="dxa"/>
              <w:right w:w="0" w:type="dxa"/>
            </w:tcMar>
          </w:tcPr>
          <w:p w14:paraId="46F9026A" w14:textId="77777777" w:rsidR="00F41E9C" w:rsidRDefault="00F41E9C" w:rsidP="00E0454E">
            <w:pPr>
              <w:spacing w:before="100" w:after="100"/>
              <w:ind w:left="100" w:right="100"/>
              <w:jc w:val="center"/>
              <w:rPr>
                <w:ins w:id="832" w:author="Andrew Mertens" w:date="2022-12-14T02:24:00Z"/>
              </w:rPr>
            </w:pPr>
          </w:p>
        </w:tc>
      </w:tr>
      <w:tr w:rsidR="00F41E9C" w14:paraId="0E43729C" w14:textId="77777777" w:rsidTr="00E0454E">
        <w:trPr>
          <w:cantSplit/>
          <w:jc w:val="center"/>
          <w:ins w:id="833" w:author="Andrew Mertens" w:date="2022-12-14T02:24:00Z"/>
        </w:trPr>
        <w:tc>
          <w:tcPr>
            <w:tcW w:w="0" w:type="auto"/>
            <w:tcBorders>
              <w:left w:val="single" w:sz="8" w:space="0" w:color="000000"/>
            </w:tcBorders>
            <w:shd w:val="clear" w:color="auto" w:fill="FFFFFF"/>
            <w:tcMar>
              <w:top w:w="0" w:type="dxa"/>
              <w:left w:w="0" w:type="dxa"/>
              <w:bottom w:w="0" w:type="dxa"/>
              <w:right w:w="0" w:type="dxa"/>
            </w:tcMar>
          </w:tcPr>
          <w:p w14:paraId="477D39D9" w14:textId="77777777" w:rsidR="00F41E9C" w:rsidRDefault="00F41E9C" w:rsidP="00E0454E">
            <w:pPr>
              <w:spacing w:before="100" w:after="100"/>
              <w:ind w:left="100" w:right="100"/>
              <w:rPr>
                <w:ins w:id="834" w:author="Andrew Mertens" w:date="2022-12-14T02:24:00Z"/>
              </w:rPr>
            </w:pPr>
            <w:ins w:id="835" w:author="Andrew Mertens" w:date="2022-12-14T02:24:00Z">
              <w:r>
                <w:rPr>
                  <w:rFonts w:ascii="DejaVu Sans" w:eastAsia="DejaVu Sans" w:hAnsi="DejaVu Sans" w:cs="DejaVu Sans"/>
                  <w:b/>
                  <w:color w:val="000000"/>
                  <w:sz w:val="18"/>
                  <w:szCs w:val="18"/>
                </w:rPr>
                <w:t>Funding</w:t>
              </w:r>
            </w:ins>
          </w:p>
        </w:tc>
        <w:tc>
          <w:tcPr>
            <w:tcW w:w="0" w:type="auto"/>
            <w:shd w:val="clear" w:color="auto" w:fill="FFFFFF"/>
            <w:tcMar>
              <w:top w:w="0" w:type="dxa"/>
              <w:left w:w="0" w:type="dxa"/>
              <w:bottom w:w="0" w:type="dxa"/>
              <w:right w:w="0" w:type="dxa"/>
            </w:tcMar>
          </w:tcPr>
          <w:p w14:paraId="2A210F7A" w14:textId="77777777" w:rsidR="00F41E9C" w:rsidRDefault="00F41E9C" w:rsidP="00E0454E">
            <w:pPr>
              <w:spacing w:before="100" w:after="100"/>
              <w:ind w:left="100" w:right="100"/>
              <w:jc w:val="center"/>
              <w:rPr>
                <w:ins w:id="836" w:author="Andrew Mertens" w:date="2022-12-14T02:24:00Z"/>
              </w:rPr>
            </w:pPr>
            <w:ins w:id="837" w:author="Andrew Mertens" w:date="2022-12-14T02:24:00Z">
              <w:r>
                <w:rPr>
                  <w:rFonts w:ascii="DejaVu Sans" w:eastAsia="DejaVu Sans" w:hAnsi="DejaVu Sans" w:cs="DejaVu Sans"/>
                  <w:color w:val="000000"/>
                  <w:sz w:val="18"/>
                  <w:szCs w:val="18"/>
                </w:rPr>
                <w:t>11</w:t>
              </w:r>
            </w:ins>
          </w:p>
        </w:tc>
        <w:tc>
          <w:tcPr>
            <w:tcW w:w="0" w:type="auto"/>
            <w:shd w:val="clear" w:color="auto" w:fill="FFFFFF"/>
            <w:tcMar>
              <w:top w:w="0" w:type="dxa"/>
              <w:left w:w="0" w:type="dxa"/>
              <w:bottom w:w="0" w:type="dxa"/>
              <w:right w:w="0" w:type="dxa"/>
            </w:tcMar>
          </w:tcPr>
          <w:p w14:paraId="515B8666" w14:textId="77777777" w:rsidR="00F41E9C" w:rsidRDefault="00F41E9C" w:rsidP="00E0454E">
            <w:pPr>
              <w:spacing w:before="100" w:after="100"/>
              <w:ind w:left="100" w:right="100"/>
              <w:rPr>
                <w:ins w:id="838" w:author="Andrew Mertens" w:date="2022-12-14T02:24:00Z"/>
              </w:rPr>
            </w:pPr>
            <w:ins w:id="839" w:author="Andrew Mertens" w:date="2022-12-14T02:24:00Z">
              <w:r>
                <w:rPr>
                  <w:rFonts w:ascii="DejaVu Sans" w:eastAsia="DejaVu Sans" w:hAnsi="DejaVu Sans" w:cs="DejaVu Sans"/>
                  <w:color w:val="000000"/>
                  <w:sz w:val="18"/>
                  <w:szCs w:val="18"/>
                </w:rPr>
                <w:t>Specify the primary source of funding for the review.</w:t>
              </w:r>
            </w:ins>
          </w:p>
        </w:tc>
        <w:tc>
          <w:tcPr>
            <w:tcW w:w="0" w:type="auto"/>
            <w:tcBorders>
              <w:right w:val="single" w:sz="8" w:space="0" w:color="000000"/>
            </w:tcBorders>
            <w:shd w:val="clear" w:color="auto" w:fill="FFFFFF"/>
            <w:tcMar>
              <w:top w:w="0" w:type="dxa"/>
              <w:left w:w="0" w:type="dxa"/>
              <w:bottom w:w="0" w:type="dxa"/>
              <w:right w:w="0" w:type="dxa"/>
            </w:tcMar>
          </w:tcPr>
          <w:p w14:paraId="3F3FD10B" w14:textId="77777777" w:rsidR="00F41E9C" w:rsidRDefault="00F41E9C" w:rsidP="00E0454E">
            <w:pPr>
              <w:spacing w:before="100" w:after="100"/>
              <w:ind w:left="100" w:right="100"/>
              <w:jc w:val="center"/>
              <w:rPr>
                <w:ins w:id="840" w:author="Andrew Mertens" w:date="2022-12-14T02:24:00Z"/>
              </w:rPr>
            </w:pPr>
            <w:ins w:id="841" w:author="Andrew Mertens" w:date="2022-12-14T02:24:00Z">
              <w:r>
                <w:rPr>
                  <w:rFonts w:ascii="DejaVu Sans" w:eastAsia="DejaVu Sans" w:hAnsi="DejaVu Sans" w:cs="DejaVu Sans"/>
                  <w:color w:val="000000"/>
                  <w:sz w:val="18"/>
                  <w:szCs w:val="18"/>
                </w:rPr>
                <w:t>Yes</w:t>
              </w:r>
            </w:ins>
          </w:p>
        </w:tc>
      </w:tr>
      <w:tr w:rsidR="00F41E9C" w14:paraId="2BEAFEEB" w14:textId="77777777" w:rsidTr="00E0454E">
        <w:trPr>
          <w:cantSplit/>
          <w:jc w:val="center"/>
          <w:ins w:id="842" w:author="Andrew Mertens" w:date="2022-12-14T02:24:00Z"/>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4C907575" w14:textId="77777777" w:rsidR="00F41E9C" w:rsidRDefault="00F41E9C" w:rsidP="00E0454E">
            <w:pPr>
              <w:spacing w:before="100" w:after="100"/>
              <w:ind w:left="100" w:right="100"/>
              <w:rPr>
                <w:ins w:id="843" w:author="Andrew Mertens" w:date="2022-12-14T02:24:00Z"/>
              </w:rPr>
            </w:pPr>
            <w:ins w:id="844" w:author="Andrew Mertens" w:date="2022-12-14T02:24:00Z">
              <w:r>
                <w:rPr>
                  <w:rFonts w:ascii="DejaVu Sans" w:eastAsia="DejaVu Sans" w:hAnsi="DejaVu Sans" w:cs="DejaVu Sans"/>
                  <w:b/>
                  <w:color w:val="000000"/>
                  <w:sz w:val="18"/>
                  <w:szCs w:val="18"/>
                </w:rPr>
                <w:t>Registration</w:t>
              </w:r>
            </w:ins>
          </w:p>
        </w:tc>
        <w:tc>
          <w:tcPr>
            <w:tcW w:w="0" w:type="auto"/>
            <w:tcBorders>
              <w:bottom w:val="single" w:sz="8" w:space="0" w:color="000000"/>
            </w:tcBorders>
            <w:shd w:val="clear" w:color="auto" w:fill="FFFFFF"/>
            <w:tcMar>
              <w:top w:w="0" w:type="dxa"/>
              <w:left w:w="0" w:type="dxa"/>
              <w:bottom w:w="0" w:type="dxa"/>
              <w:right w:w="0" w:type="dxa"/>
            </w:tcMar>
          </w:tcPr>
          <w:p w14:paraId="5CF6D87A" w14:textId="77777777" w:rsidR="00F41E9C" w:rsidRDefault="00F41E9C" w:rsidP="00E0454E">
            <w:pPr>
              <w:spacing w:before="100" w:after="100"/>
              <w:ind w:left="100" w:right="100"/>
              <w:jc w:val="center"/>
              <w:rPr>
                <w:ins w:id="845" w:author="Andrew Mertens" w:date="2022-12-14T02:24:00Z"/>
              </w:rPr>
            </w:pPr>
            <w:ins w:id="846" w:author="Andrew Mertens" w:date="2022-12-14T02:24:00Z">
              <w:r>
                <w:rPr>
                  <w:rFonts w:ascii="DejaVu Sans" w:eastAsia="DejaVu Sans" w:hAnsi="DejaVu Sans" w:cs="DejaVu Sans"/>
                  <w:color w:val="000000"/>
                  <w:sz w:val="18"/>
                  <w:szCs w:val="18"/>
                </w:rPr>
                <w:t>12</w:t>
              </w:r>
            </w:ins>
          </w:p>
        </w:tc>
        <w:tc>
          <w:tcPr>
            <w:tcW w:w="0" w:type="auto"/>
            <w:tcBorders>
              <w:bottom w:val="single" w:sz="8" w:space="0" w:color="000000"/>
            </w:tcBorders>
            <w:shd w:val="clear" w:color="auto" w:fill="FFFFFF"/>
            <w:tcMar>
              <w:top w:w="0" w:type="dxa"/>
              <w:left w:w="0" w:type="dxa"/>
              <w:bottom w:w="0" w:type="dxa"/>
              <w:right w:w="0" w:type="dxa"/>
            </w:tcMar>
          </w:tcPr>
          <w:p w14:paraId="04DBAB66" w14:textId="77777777" w:rsidR="00F41E9C" w:rsidRDefault="00F41E9C" w:rsidP="00E0454E">
            <w:pPr>
              <w:spacing w:before="100" w:after="100"/>
              <w:ind w:left="100" w:right="100"/>
              <w:rPr>
                <w:ins w:id="847" w:author="Andrew Mertens" w:date="2022-12-14T02:24:00Z"/>
              </w:rPr>
            </w:pPr>
            <w:ins w:id="848" w:author="Andrew Mertens" w:date="2022-12-14T02:24:00Z">
              <w:r>
                <w:rPr>
                  <w:rFonts w:ascii="DejaVu Sans" w:eastAsia="DejaVu Sans" w:hAnsi="DejaVu Sans" w:cs="DejaVu Sans"/>
                  <w:color w:val="000000"/>
                  <w:sz w:val="18"/>
                  <w:szCs w:val="18"/>
                </w:rPr>
                <w:t>Provide the register name and registration number.</w:t>
              </w:r>
            </w:ins>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7A4B0AD1" w14:textId="77777777" w:rsidR="00F41E9C" w:rsidRDefault="00F41E9C" w:rsidP="00E0454E">
            <w:pPr>
              <w:spacing w:before="100" w:after="100"/>
              <w:ind w:left="100" w:right="100"/>
              <w:jc w:val="center"/>
              <w:rPr>
                <w:ins w:id="849" w:author="Andrew Mertens" w:date="2022-12-14T02:24:00Z"/>
              </w:rPr>
            </w:pPr>
            <w:ins w:id="850" w:author="Andrew Mertens" w:date="2022-12-14T02:24:00Z">
              <w:r>
                <w:rPr>
                  <w:rFonts w:ascii="DejaVu Sans" w:eastAsia="DejaVu Sans" w:hAnsi="DejaVu Sans" w:cs="DejaVu Sans"/>
                  <w:color w:val="000000"/>
                  <w:sz w:val="18"/>
                  <w:szCs w:val="18"/>
                </w:rPr>
                <w:t>Yes</w:t>
              </w:r>
            </w:ins>
          </w:p>
        </w:tc>
      </w:tr>
    </w:tbl>
    <w:p w14:paraId="7142551C" w14:textId="77777777" w:rsidR="00F41E9C" w:rsidRDefault="00F41E9C" w:rsidP="00F41E9C">
      <w:pPr>
        <w:pStyle w:val="FirstParagraph"/>
        <w:rPr>
          <w:ins w:id="851" w:author="Andrew Mertens" w:date="2022-12-14T02:24:00Z"/>
        </w:rPr>
      </w:pPr>
      <w:ins w:id="852" w:author="Andrew Mertens" w:date="2022-12-14T02:24:00Z">
        <w:r>
          <w:t> </w:t>
        </w:r>
      </w:ins>
    </w:p>
    <w:bookmarkEnd w:id="281"/>
    <w:bookmarkEnd w:id="696"/>
    <w:p w14:paraId="18C807EA" w14:textId="4081FCC5" w:rsidR="00F41E9C" w:rsidRDefault="00F41E9C" w:rsidP="00F41E9C">
      <w:pPr>
        <w:rPr>
          <w:ins w:id="853" w:author="Andrew Mertens" w:date="2022-12-14T02:24:00Z"/>
        </w:rPr>
      </w:pPr>
    </w:p>
    <w:p w14:paraId="55CAE6C2" w14:textId="64038E78" w:rsidR="00B4753E" w:rsidRDefault="00B4753E" w:rsidP="00F41E9C">
      <w:pPr>
        <w:rPr>
          <w:ins w:id="854" w:author="Andrew Mertens" w:date="2022-12-14T02:24:00Z"/>
        </w:rPr>
      </w:pPr>
    </w:p>
    <w:p w14:paraId="777D844E" w14:textId="2549A810" w:rsidR="00B4753E" w:rsidRDefault="00B4753E" w:rsidP="00F41E9C">
      <w:pPr>
        <w:rPr>
          <w:ins w:id="855" w:author="Andrew Mertens" w:date="2022-12-14T02:24:00Z"/>
        </w:rPr>
      </w:pPr>
    </w:p>
    <w:p w14:paraId="15C12DE1" w14:textId="2F09CFD4" w:rsidR="00B4753E" w:rsidRDefault="00B4753E" w:rsidP="00F41E9C">
      <w:pPr>
        <w:rPr>
          <w:ins w:id="856" w:author="Andrew Mertens" w:date="2022-12-14T02:24:00Z"/>
        </w:rPr>
      </w:pPr>
    </w:p>
    <w:p w14:paraId="2676CF9C" w14:textId="3707541C" w:rsidR="00B4753E" w:rsidRDefault="00B4753E" w:rsidP="00F41E9C">
      <w:pPr>
        <w:rPr>
          <w:ins w:id="857" w:author="Andrew Mertens" w:date="2022-12-14T02:24:00Z"/>
        </w:rPr>
      </w:pPr>
    </w:p>
    <w:p w14:paraId="2F32981B" w14:textId="430206CB" w:rsidR="00B4753E" w:rsidRDefault="00B4753E" w:rsidP="00F41E9C">
      <w:pPr>
        <w:rPr>
          <w:ins w:id="858" w:author="Andrew Mertens" w:date="2022-12-14T02:24:00Z"/>
        </w:rPr>
      </w:pPr>
    </w:p>
    <w:p w14:paraId="3FCB826C" w14:textId="7D57398E" w:rsidR="00B4753E" w:rsidRDefault="00B4753E" w:rsidP="00F41E9C">
      <w:pPr>
        <w:rPr>
          <w:ins w:id="859" w:author="Andrew Mertens" w:date="2022-12-14T02:24:00Z"/>
        </w:rPr>
      </w:pPr>
    </w:p>
    <w:p w14:paraId="1647F200" w14:textId="611BB5C0" w:rsidR="00B4753E" w:rsidRDefault="00B4753E" w:rsidP="00F41E9C">
      <w:pPr>
        <w:rPr>
          <w:ins w:id="860" w:author="Andrew Mertens" w:date="2022-12-14T02:24:00Z"/>
        </w:rPr>
      </w:pPr>
    </w:p>
    <w:p w14:paraId="7F187916" w14:textId="68EA483C" w:rsidR="00B4753E" w:rsidRDefault="00B4753E" w:rsidP="00F41E9C">
      <w:pPr>
        <w:rPr>
          <w:ins w:id="861" w:author="Andrew Mertens" w:date="2022-12-14T02:24:00Z"/>
        </w:rPr>
      </w:pPr>
    </w:p>
    <w:p w14:paraId="7EE220C0" w14:textId="440F68BA" w:rsidR="00B4753E" w:rsidRDefault="00B4753E" w:rsidP="00F41E9C">
      <w:pPr>
        <w:rPr>
          <w:ins w:id="862" w:author="Andrew Mertens" w:date="2022-12-14T02:24:00Z"/>
        </w:rPr>
      </w:pPr>
    </w:p>
    <w:p w14:paraId="1E316E88" w14:textId="77777777" w:rsidR="00B4753E" w:rsidRDefault="00B4753E" w:rsidP="00F41E9C">
      <w:pPr>
        <w:rPr>
          <w:ins w:id="863" w:author="Andrew Mertens" w:date="2022-12-14T02:24:00Z"/>
        </w:rPr>
      </w:pPr>
    </w:p>
    <w:p w14:paraId="244470DF" w14:textId="77777777" w:rsidR="00B4753E" w:rsidRDefault="00B4753E">
      <w:pPr>
        <w:pStyle w:val="Heading2"/>
        <w:rPr>
          <w:ins w:id="864" w:author="Andrew Mertens" w:date="2022-12-14T02:24:00Z"/>
        </w:rPr>
      </w:pPr>
    </w:p>
    <w:p w14:paraId="7F30F81B" w14:textId="696A0B67" w:rsidR="001304E5" w:rsidRDefault="00E0454E">
      <w:pPr>
        <w:pStyle w:val="Heading2"/>
        <w:rPr>
          <w:ins w:id="865" w:author="Andrew Mertens" w:date="2022-12-14T02:24:00Z"/>
        </w:rPr>
      </w:pPr>
      <w:ins w:id="866" w:author="Andrew Mertens" w:date="2022-12-14T02:24:00Z">
        <w:r>
          <w:t>Table S2. Risk of bias based on modified Newcastle-Ottawa scale</w:t>
        </w:r>
      </w:ins>
    </w:p>
    <w:p w14:paraId="14AB1614" w14:textId="77777777" w:rsidR="001304E5" w:rsidRDefault="00E0454E">
      <w:pPr>
        <w:pStyle w:val="FirstParagraph"/>
        <w:rPr>
          <w:ins w:id="867" w:author="Andrew Mertens" w:date="2022-12-14T02:24:00Z"/>
        </w:rPr>
      </w:pPr>
      <w:ins w:id="868" w:author="Andrew Mertens" w:date="2022-12-14T02:24:00Z">
        <w:r>
          <w:t>Stars are given for low risk of bias in each category, up to a total of nine stars. Scoring details are in the footnotes.</w:t>
        </w:r>
      </w:ins>
    </w:p>
    <w:tbl>
      <w:tblPr>
        <w:tblpPr w:leftFromText="180" w:rightFromText="180" w:vertAnchor="text" w:tblpXSpec="center" w:tblpY="1"/>
        <w:tblOverlap w:val="never"/>
        <w:tblW w:w="5000" w:type="pct"/>
        <w:tblCellMar>
          <w:left w:w="58" w:type="dxa"/>
          <w:right w:w="58" w:type="dxa"/>
        </w:tblCellMar>
        <w:tblLook w:val="0420" w:firstRow="1" w:lastRow="0" w:firstColumn="0" w:lastColumn="0" w:noHBand="0" w:noVBand="1"/>
      </w:tblPr>
      <w:tblGrid>
        <w:gridCol w:w="3553"/>
        <w:gridCol w:w="2658"/>
        <w:gridCol w:w="1080"/>
        <w:gridCol w:w="1080"/>
        <w:gridCol w:w="1529"/>
        <w:gridCol w:w="1316"/>
        <w:gridCol w:w="1241"/>
        <w:gridCol w:w="1155"/>
        <w:gridCol w:w="788"/>
      </w:tblGrid>
      <w:tr w:rsidR="00F31DCC" w14:paraId="6FC84D99" w14:textId="77777777" w:rsidTr="00F31DCC">
        <w:trPr>
          <w:cantSplit/>
          <w:tblHeader/>
          <w:ins w:id="869" w:author="Andrew Mertens" w:date="2022-12-14T02:24:00Z"/>
        </w:trPr>
        <w:tc>
          <w:tcPr>
            <w:tcW w:w="1234"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7AB0E5" w14:textId="77777777" w:rsidR="001304E5" w:rsidRDefault="00E0454E" w:rsidP="00F31DCC">
            <w:pPr>
              <w:keepNext/>
              <w:spacing w:before="100" w:after="100" w:line="240" w:lineRule="auto"/>
              <w:ind w:left="100" w:right="100"/>
              <w:jc w:val="left"/>
              <w:rPr>
                <w:ins w:id="870" w:author="Andrew Mertens" w:date="2022-12-14T02:24:00Z"/>
              </w:rPr>
            </w:pPr>
            <w:ins w:id="871" w:author="Andrew Mertens" w:date="2022-12-14T02:24:00Z">
              <w:r>
                <w:rPr>
                  <w:rFonts w:ascii="Arial" w:eastAsia="Arial" w:hAnsi="Arial" w:cs="Arial"/>
                  <w:b/>
                  <w:color w:val="000000"/>
                  <w:sz w:val="16"/>
                  <w:szCs w:val="16"/>
                </w:rPr>
                <w:t>Reference</w:t>
              </w:r>
            </w:ins>
          </w:p>
        </w:tc>
        <w:tc>
          <w:tcPr>
            <w:tcW w:w="923"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E0FA70" w14:textId="77777777" w:rsidR="001304E5" w:rsidRDefault="00E0454E" w:rsidP="00F31DCC">
            <w:pPr>
              <w:keepNext/>
              <w:spacing w:before="100" w:after="100" w:line="240" w:lineRule="auto"/>
              <w:ind w:left="100" w:right="100"/>
              <w:jc w:val="left"/>
              <w:rPr>
                <w:ins w:id="872" w:author="Andrew Mertens" w:date="2022-12-14T02:24:00Z"/>
              </w:rPr>
            </w:pPr>
            <w:ins w:id="873" w:author="Andrew Mertens" w:date="2022-12-14T02:24:00Z">
              <w:r>
                <w:rPr>
                  <w:rFonts w:ascii="Arial" w:eastAsia="Arial" w:hAnsi="Arial" w:cs="Arial"/>
                  <w:b/>
                  <w:color w:val="000000"/>
                  <w:sz w:val="16"/>
                  <w:szCs w:val="16"/>
                </w:rPr>
                <w:t>Selection bias</w:t>
              </w:r>
            </w:ins>
          </w:p>
        </w:tc>
        <w:tc>
          <w:tcPr>
            <w:tcW w:w="375"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46BD6" w14:textId="77777777" w:rsidR="001304E5" w:rsidRDefault="00E0454E" w:rsidP="00F31DCC">
            <w:pPr>
              <w:keepNext/>
              <w:spacing w:before="100" w:after="100" w:line="240" w:lineRule="auto"/>
              <w:ind w:left="100" w:right="100"/>
              <w:jc w:val="left"/>
              <w:rPr>
                <w:ins w:id="874" w:author="Andrew Mertens" w:date="2022-12-14T02:24:00Z"/>
              </w:rPr>
            </w:pPr>
            <w:ins w:id="875" w:author="Andrew Mertens" w:date="2022-12-14T02:24:00Z">
              <w:r>
                <w:rPr>
                  <w:rFonts w:ascii="Arial" w:eastAsia="Arial" w:hAnsi="Arial" w:cs="Arial"/>
                  <w:b/>
                  <w:color w:val="000000"/>
                  <w:sz w:val="16"/>
                  <w:szCs w:val="16"/>
                </w:rPr>
                <w:t>Response bias</w:t>
              </w:r>
            </w:ins>
          </w:p>
        </w:tc>
        <w:tc>
          <w:tcPr>
            <w:tcW w:w="375"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D9D6B8" w14:textId="77777777" w:rsidR="001304E5" w:rsidRDefault="00E0454E" w:rsidP="00F31DCC">
            <w:pPr>
              <w:keepNext/>
              <w:spacing w:before="100" w:after="100" w:line="240" w:lineRule="auto"/>
              <w:ind w:left="100" w:right="100"/>
              <w:jc w:val="left"/>
              <w:rPr>
                <w:ins w:id="876" w:author="Andrew Mertens" w:date="2022-12-14T02:24:00Z"/>
              </w:rPr>
            </w:pPr>
            <w:ins w:id="877" w:author="Andrew Mertens" w:date="2022-12-14T02:24:00Z">
              <w:r>
                <w:rPr>
                  <w:rFonts w:ascii="Arial" w:eastAsia="Arial" w:hAnsi="Arial" w:cs="Arial"/>
                  <w:b/>
                  <w:color w:val="000000"/>
                  <w:sz w:val="16"/>
                  <w:szCs w:val="16"/>
                </w:rPr>
                <w:t>Follow-up bias</w:t>
              </w:r>
            </w:ins>
          </w:p>
        </w:tc>
        <w:tc>
          <w:tcPr>
            <w:tcW w:w="53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0F32D9" w14:textId="77777777" w:rsidR="001304E5" w:rsidRDefault="00E0454E" w:rsidP="00F31DCC">
            <w:pPr>
              <w:keepNext/>
              <w:spacing w:before="100" w:after="100" w:line="240" w:lineRule="auto"/>
              <w:ind w:left="100" w:right="100"/>
              <w:jc w:val="left"/>
              <w:rPr>
                <w:ins w:id="878" w:author="Andrew Mertens" w:date="2022-12-14T02:24:00Z"/>
              </w:rPr>
            </w:pPr>
            <w:ins w:id="879" w:author="Andrew Mertens" w:date="2022-12-14T02:24:00Z">
              <w:r>
                <w:rPr>
                  <w:rFonts w:ascii="Arial" w:eastAsia="Arial" w:hAnsi="Arial" w:cs="Arial"/>
                  <w:b/>
                  <w:color w:val="000000"/>
                  <w:sz w:val="16"/>
                  <w:szCs w:val="16"/>
                </w:rPr>
                <w:t>Misclassification bias</w:t>
              </w:r>
            </w:ins>
          </w:p>
        </w:tc>
        <w:tc>
          <w:tcPr>
            <w:tcW w:w="457"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1E9F26" w14:textId="77777777" w:rsidR="001304E5" w:rsidRDefault="00E0454E" w:rsidP="00F31DCC">
            <w:pPr>
              <w:keepNext/>
              <w:spacing w:before="100" w:after="100" w:line="240" w:lineRule="auto"/>
              <w:ind w:left="100" w:right="100"/>
              <w:jc w:val="left"/>
              <w:rPr>
                <w:ins w:id="880" w:author="Andrew Mertens" w:date="2022-12-14T02:24:00Z"/>
              </w:rPr>
            </w:pPr>
            <w:ins w:id="881" w:author="Andrew Mertens" w:date="2022-12-14T02:24:00Z">
              <w:r>
                <w:rPr>
                  <w:rFonts w:ascii="Arial" w:eastAsia="Arial" w:hAnsi="Arial" w:cs="Arial"/>
                  <w:b/>
                  <w:color w:val="000000"/>
                  <w:sz w:val="16"/>
                  <w:szCs w:val="16"/>
                </w:rPr>
                <w:t>Outcome assessment</w:t>
              </w:r>
            </w:ins>
          </w:p>
        </w:tc>
        <w:tc>
          <w:tcPr>
            <w:tcW w:w="43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CC595C" w14:textId="77777777" w:rsidR="001304E5" w:rsidRDefault="00E0454E" w:rsidP="00F31DCC">
            <w:pPr>
              <w:keepNext/>
              <w:spacing w:before="100" w:after="100" w:line="240" w:lineRule="auto"/>
              <w:ind w:left="100" w:right="100"/>
              <w:jc w:val="left"/>
              <w:rPr>
                <w:ins w:id="882" w:author="Andrew Mertens" w:date="2022-12-14T02:24:00Z"/>
              </w:rPr>
            </w:pPr>
            <w:ins w:id="883" w:author="Andrew Mertens" w:date="2022-12-14T02:24:00Z">
              <w:r>
                <w:rPr>
                  <w:rFonts w:ascii="Arial" w:eastAsia="Arial" w:hAnsi="Arial" w:cs="Arial"/>
                  <w:b/>
                  <w:color w:val="000000"/>
                  <w:sz w:val="16"/>
                  <w:szCs w:val="16"/>
                </w:rPr>
                <w:t>Outcome measurement</w:t>
              </w:r>
            </w:ins>
          </w:p>
        </w:tc>
        <w:tc>
          <w:tcPr>
            <w:tcW w:w="40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8CEF45" w14:textId="77777777" w:rsidR="001304E5" w:rsidRDefault="00E0454E" w:rsidP="00F31DCC">
            <w:pPr>
              <w:keepNext/>
              <w:spacing w:before="100" w:after="100" w:line="240" w:lineRule="auto"/>
              <w:ind w:left="100" w:right="100"/>
              <w:jc w:val="left"/>
              <w:rPr>
                <w:ins w:id="884" w:author="Andrew Mertens" w:date="2022-12-14T02:24:00Z"/>
              </w:rPr>
            </w:pPr>
            <w:ins w:id="885" w:author="Andrew Mertens" w:date="2022-12-14T02:24:00Z">
              <w:r>
                <w:rPr>
                  <w:rFonts w:ascii="Arial" w:eastAsia="Arial" w:hAnsi="Arial" w:cs="Arial"/>
                  <w:b/>
                  <w:color w:val="000000"/>
                  <w:sz w:val="16"/>
                  <w:szCs w:val="16"/>
                </w:rPr>
                <w:t>Bias in analysis</w:t>
              </w:r>
            </w:ins>
          </w:p>
        </w:tc>
        <w:tc>
          <w:tcPr>
            <w:tcW w:w="274"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C40387" w14:textId="77777777" w:rsidR="001304E5" w:rsidRDefault="00E0454E" w:rsidP="00F31DCC">
            <w:pPr>
              <w:keepNext/>
              <w:spacing w:before="100" w:after="100" w:line="240" w:lineRule="auto"/>
              <w:ind w:left="100" w:right="100"/>
              <w:jc w:val="left"/>
              <w:rPr>
                <w:ins w:id="886" w:author="Andrew Mertens" w:date="2022-12-14T02:24:00Z"/>
              </w:rPr>
            </w:pPr>
            <w:ins w:id="887" w:author="Andrew Mertens" w:date="2022-12-14T02:24:00Z">
              <w:r>
                <w:rPr>
                  <w:rFonts w:ascii="Arial" w:eastAsia="Arial" w:hAnsi="Arial" w:cs="Arial"/>
                  <w:b/>
                  <w:color w:val="000000"/>
                  <w:sz w:val="16"/>
                  <w:szCs w:val="16"/>
                </w:rPr>
                <w:t>Total</w:t>
              </w:r>
            </w:ins>
          </w:p>
        </w:tc>
      </w:tr>
      <w:tr w:rsidR="00F31DCC" w14:paraId="431FA47E" w14:textId="77777777" w:rsidTr="00F31DCC">
        <w:trPr>
          <w:cantSplit/>
          <w:ins w:id="888" w:author="Andrew Mertens" w:date="2022-12-14T02:24:00Z"/>
        </w:trPr>
        <w:tc>
          <w:tcPr>
            <w:tcW w:w="1234" w:type="pct"/>
            <w:tcBorders>
              <w:bottom w:val="single" w:sz="4" w:space="0" w:color="666666"/>
            </w:tcBorders>
            <w:shd w:val="clear" w:color="auto" w:fill="FFFFFF"/>
            <w:tcMar>
              <w:top w:w="0" w:type="dxa"/>
              <w:left w:w="0" w:type="dxa"/>
              <w:bottom w:w="0" w:type="dxa"/>
              <w:right w:w="0" w:type="dxa"/>
            </w:tcMar>
            <w:vAlign w:val="center"/>
          </w:tcPr>
          <w:p w14:paraId="7255D4A6" w14:textId="77777777" w:rsidR="001304E5" w:rsidRDefault="001304E5" w:rsidP="00F31DCC">
            <w:pPr>
              <w:keepNext/>
              <w:spacing w:before="100" w:after="100" w:line="240" w:lineRule="auto"/>
              <w:ind w:left="100" w:right="100"/>
              <w:jc w:val="left"/>
              <w:rPr>
                <w:ins w:id="889" w:author="Andrew Mertens" w:date="2022-12-14T02:24:00Z"/>
              </w:rPr>
            </w:pPr>
          </w:p>
        </w:tc>
        <w:tc>
          <w:tcPr>
            <w:tcW w:w="923" w:type="pct"/>
            <w:tcBorders>
              <w:bottom w:val="single" w:sz="4" w:space="0" w:color="666666"/>
            </w:tcBorders>
            <w:shd w:val="clear" w:color="auto" w:fill="FFFFFF"/>
            <w:tcMar>
              <w:top w:w="0" w:type="dxa"/>
              <w:left w:w="0" w:type="dxa"/>
              <w:bottom w:w="0" w:type="dxa"/>
              <w:right w:w="0" w:type="dxa"/>
            </w:tcMar>
            <w:vAlign w:val="center"/>
          </w:tcPr>
          <w:p w14:paraId="61CBDE10" w14:textId="77777777" w:rsidR="001304E5" w:rsidRDefault="00E0454E" w:rsidP="00F31DCC">
            <w:pPr>
              <w:keepNext/>
              <w:spacing w:before="100" w:after="100" w:line="240" w:lineRule="auto"/>
              <w:ind w:left="100" w:right="100"/>
              <w:jc w:val="left"/>
              <w:rPr>
                <w:ins w:id="890" w:author="Andrew Mertens" w:date="2022-12-14T02:24:00Z"/>
              </w:rPr>
            </w:pPr>
            <w:ins w:id="891" w:author="Andrew Mertens" w:date="2022-12-14T02:24:00Z">
              <w:r>
                <w:rPr>
                  <w:rFonts w:ascii="Arial" w:eastAsia="Arial" w:hAnsi="Arial" w:cs="Arial"/>
                  <w:color w:val="000000"/>
                  <w:sz w:val="16"/>
                  <w:szCs w:val="16"/>
                </w:rPr>
                <w:t xml:space="preserve">Is there evidence of selection bias, which refers to systematic differences between baseline characteristics of the groups that are </w:t>
              </w:r>
              <w:proofErr w:type="spellStart"/>
              <w:r>
                <w:rPr>
                  <w:rFonts w:ascii="Arial" w:eastAsia="Arial" w:hAnsi="Arial" w:cs="Arial"/>
                  <w:color w:val="000000"/>
                  <w:sz w:val="16"/>
                  <w:szCs w:val="16"/>
                </w:rPr>
                <w:t>compared?</w:t>
              </w:r>
              <w:r>
                <w:rPr>
                  <w:rFonts w:ascii="Arial" w:eastAsia="Arial" w:hAnsi="Arial" w:cs="Arial"/>
                  <w:color w:val="000000"/>
                  <w:sz w:val="16"/>
                  <w:szCs w:val="16"/>
                  <w:vertAlign w:val="superscript"/>
                </w:rPr>
                <w:t>a</w:t>
              </w:r>
              <w:proofErr w:type="spellEnd"/>
            </w:ins>
          </w:p>
        </w:tc>
        <w:tc>
          <w:tcPr>
            <w:tcW w:w="375" w:type="pct"/>
            <w:tcBorders>
              <w:bottom w:val="single" w:sz="4" w:space="0" w:color="666666"/>
            </w:tcBorders>
            <w:shd w:val="clear" w:color="auto" w:fill="FFFFFF"/>
            <w:tcMar>
              <w:top w:w="0" w:type="dxa"/>
              <w:left w:w="0" w:type="dxa"/>
              <w:bottom w:w="0" w:type="dxa"/>
              <w:right w:w="0" w:type="dxa"/>
            </w:tcMar>
            <w:vAlign w:val="center"/>
          </w:tcPr>
          <w:p w14:paraId="6512EC18" w14:textId="77777777" w:rsidR="001304E5" w:rsidRDefault="00E0454E" w:rsidP="00F31DCC">
            <w:pPr>
              <w:keepNext/>
              <w:spacing w:before="100" w:after="100" w:line="240" w:lineRule="auto"/>
              <w:ind w:left="100" w:right="100"/>
              <w:jc w:val="left"/>
              <w:rPr>
                <w:ins w:id="892" w:author="Andrew Mertens" w:date="2022-12-14T02:24:00Z"/>
              </w:rPr>
            </w:pPr>
            <w:ins w:id="893" w:author="Andrew Mertens" w:date="2022-12-14T02:24:00Z">
              <w:r>
                <w:rPr>
                  <w:rFonts w:ascii="Arial" w:eastAsia="Arial" w:hAnsi="Arial" w:cs="Arial"/>
                  <w:color w:val="000000"/>
                  <w:sz w:val="16"/>
                  <w:szCs w:val="16"/>
                </w:rPr>
                <w:t xml:space="preserve">Is there evidence of response </w:t>
              </w:r>
              <w:proofErr w:type="spellStart"/>
              <w:r>
                <w:rPr>
                  <w:rFonts w:ascii="Arial" w:eastAsia="Arial" w:hAnsi="Arial" w:cs="Arial"/>
                  <w:color w:val="000000"/>
                  <w:sz w:val="16"/>
                  <w:szCs w:val="16"/>
                </w:rPr>
                <w:t>bias?</w:t>
              </w:r>
              <w:r>
                <w:rPr>
                  <w:rFonts w:ascii="Arial" w:eastAsia="Arial" w:hAnsi="Arial" w:cs="Arial"/>
                  <w:color w:val="000000"/>
                  <w:sz w:val="16"/>
                  <w:szCs w:val="16"/>
                  <w:vertAlign w:val="superscript"/>
                </w:rPr>
                <w:t>b</w:t>
              </w:r>
              <w:proofErr w:type="spellEnd"/>
            </w:ins>
          </w:p>
        </w:tc>
        <w:tc>
          <w:tcPr>
            <w:tcW w:w="375" w:type="pct"/>
            <w:tcBorders>
              <w:bottom w:val="single" w:sz="4" w:space="0" w:color="666666"/>
            </w:tcBorders>
            <w:shd w:val="clear" w:color="auto" w:fill="FFFFFF"/>
            <w:tcMar>
              <w:top w:w="0" w:type="dxa"/>
              <w:left w:w="0" w:type="dxa"/>
              <w:bottom w:w="0" w:type="dxa"/>
              <w:right w:w="0" w:type="dxa"/>
            </w:tcMar>
            <w:vAlign w:val="center"/>
          </w:tcPr>
          <w:p w14:paraId="21F83E38" w14:textId="77777777" w:rsidR="001304E5" w:rsidRDefault="00E0454E" w:rsidP="00F31DCC">
            <w:pPr>
              <w:keepNext/>
              <w:spacing w:before="100" w:after="100" w:line="240" w:lineRule="auto"/>
              <w:ind w:left="100" w:right="100"/>
              <w:jc w:val="left"/>
              <w:rPr>
                <w:ins w:id="894" w:author="Andrew Mertens" w:date="2022-12-14T02:24:00Z"/>
              </w:rPr>
            </w:pPr>
            <w:ins w:id="895" w:author="Andrew Mertens" w:date="2022-12-14T02:24:00Z">
              <w:r>
                <w:rPr>
                  <w:rFonts w:ascii="Arial" w:eastAsia="Arial" w:hAnsi="Arial" w:cs="Arial"/>
                  <w:color w:val="000000"/>
                  <w:sz w:val="16"/>
                  <w:szCs w:val="16"/>
                </w:rPr>
                <w:t xml:space="preserve">Is there evidence of bias due to missing follow-up </w:t>
              </w:r>
              <w:proofErr w:type="spellStart"/>
              <w:r>
                <w:rPr>
                  <w:rFonts w:ascii="Arial" w:eastAsia="Arial" w:hAnsi="Arial" w:cs="Arial"/>
                  <w:color w:val="000000"/>
                  <w:sz w:val="16"/>
                  <w:szCs w:val="16"/>
                </w:rPr>
                <w:t>data?</w:t>
              </w:r>
              <w:r>
                <w:rPr>
                  <w:rFonts w:ascii="Arial" w:eastAsia="Arial" w:hAnsi="Arial" w:cs="Arial"/>
                  <w:color w:val="000000"/>
                  <w:sz w:val="16"/>
                  <w:szCs w:val="16"/>
                  <w:vertAlign w:val="superscript"/>
                </w:rPr>
                <w:t>c</w:t>
              </w:r>
              <w:proofErr w:type="spellEnd"/>
            </w:ins>
          </w:p>
        </w:tc>
        <w:tc>
          <w:tcPr>
            <w:tcW w:w="531" w:type="pct"/>
            <w:tcBorders>
              <w:bottom w:val="single" w:sz="4" w:space="0" w:color="666666"/>
            </w:tcBorders>
            <w:shd w:val="clear" w:color="auto" w:fill="FFFFFF"/>
            <w:tcMar>
              <w:top w:w="0" w:type="dxa"/>
              <w:left w:w="0" w:type="dxa"/>
              <w:bottom w:w="0" w:type="dxa"/>
              <w:right w:w="0" w:type="dxa"/>
            </w:tcMar>
            <w:vAlign w:val="center"/>
          </w:tcPr>
          <w:p w14:paraId="4B77BA97" w14:textId="77777777" w:rsidR="001304E5" w:rsidRDefault="00E0454E" w:rsidP="00F31DCC">
            <w:pPr>
              <w:keepNext/>
              <w:spacing w:before="100" w:after="100" w:line="240" w:lineRule="auto"/>
              <w:ind w:left="100" w:right="100"/>
              <w:jc w:val="left"/>
              <w:rPr>
                <w:ins w:id="896" w:author="Andrew Mertens" w:date="2022-12-14T02:24:00Z"/>
              </w:rPr>
            </w:pPr>
            <w:ins w:id="897" w:author="Andrew Mertens" w:date="2022-12-14T02:24:00Z">
              <w:r>
                <w:rPr>
                  <w:rFonts w:ascii="Arial" w:eastAsia="Arial" w:hAnsi="Arial" w:cs="Arial"/>
                  <w:color w:val="000000"/>
                  <w:sz w:val="16"/>
                  <w:szCs w:val="16"/>
                </w:rPr>
                <w:t xml:space="preserve">Is there risk of households not receiving the intervention being misclassified as having received it, or vice </w:t>
              </w:r>
              <w:proofErr w:type="spellStart"/>
              <w:r>
                <w:rPr>
                  <w:rFonts w:ascii="Arial" w:eastAsia="Arial" w:hAnsi="Arial" w:cs="Arial"/>
                  <w:color w:val="000000"/>
                  <w:sz w:val="16"/>
                  <w:szCs w:val="16"/>
                </w:rPr>
                <w:t>versa?</w:t>
              </w:r>
              <w:r>
                <w:rPr>
                  <w:rFonts w:ascii="Arial" w:eastAsia="Arial" w:hAnsi="Arial" w:cs="Arial"/>
                  <w:color w:val="000000"/>
                  <w:sz w:val="16"/>
                  <w:szCs w:val="16"/>
                  <w:vertAlign w:val="superscript"/>
                </w:rPr>
                <w:t>d</w:t>
              </w:r>
              <w:proofErr w:type="spellEnd"/>
            </w:ins>
          </w:p>
        </w:tc>
        <w:tc>
          <w:tcPr>
            <w:tcW w:w="457" w:type="pct"/>
            <w:tcBorders>
              <w:bottom w:val="single" w:sz="4" w:space="0" w:color="666666"/>
            </w:tcBorders>
            <w:shd w:val="clear" w:color="auto" w:fill="FFFFFF"/>
            <w:tcMar>
              <w:top w:w="0" w:type="dxa"/>
              <w:left w:w="0" w:type="dxa"/>
              <w:bottom w:w="0" w:type="dxa"/>
              <w:right w:w="0" w:type="dxa"/>
            </w:tcMar>
            <w:vAlign w:val="center"/>
          </w:tcPr>
          <w:p w14:paraId="4B3E214D" w14:textId="77777777" w:rsidR="001304E5" w:rsidRDefault="00E0454E" w:rsidP="00F31DCC">
            <w:pPr>
              <w:keepNext/>
              <w:spacing w:before="100" w:after="100" w:line="240" w:lineRule="auto"/>
              <w:ind w:left="100" w:right="100"/>
              <w:jc w:val="left"/>
              <w:rPr>
                <w:ins w:id="898" w:author="Andrew Mertens" w:date="2022-12-14T02:24:00Z"/>
              </w:rPr>
            </w:pPr>
            <w:ins w:id="899" w:author="Andrew Mertens" w:date="2022-12-14T02:24:00Z">
              <w:r>
                <w:rPr>
                  <w:rFonts w:ascii="Arial" w:eastAsia="Arial" w:hAnsi="Arial" w:cs="Arial"/>
                  <w:color w:val="000000"/>
                  <w:sz w:val="16"/>
                  <w:szCs w:val="16"/>
                </w:rPr>
                <w:t xml:space="preserve">Is there evidence of bias arising from how the outcome was </w:t>
              </w:r>
              <w:proofErr w:type="spellStart"/>
              <w:r>
                <w:rPr>
                  <w:rFonts w:ascii="Arial" w:eastAsia="Arial" w:hAnsi="Arial" w:cs="Arial"/>
                  <w:color w:val="000000"/>
                  <w:sz w:val="16"/>
                  <w:szCs w:val="16"/>
                </w:rPr>
                <w:t>assessed?</w:t>
              </w:r>
              <w:r>
                <w:rPr>
                  <w:rFonts w:ascii="Arial" w:eastAsia="Arial" w:hAnsi="Arial" w:cs="Arial"/>
                  <w:color w:val="000000"/>
                  <w:sz w:val="16"/>
                  <w:szCs w:val="16"/>
                  <w:vertAlign w:val="superscript"/>
                </w:rPr>
                <w:t>e</w:t>
              </w:r>
              <w:proofErr w:type="spellEnd"/>
            </w:ins>
          </w:p>
        </w:tc>
        <w:tc>
          <w:tcPr>
            <w:tcW w:w="431" w:type="pct"/>
            <w:tcBorders>
              <w:bottom w:val="single" w:sz="4" w:space="0" w:color="666666"/>
            </w:tcBorders>
            <w:shd w:val="clear" w:color="auto" w:fill="FFFFFF"/>
            <w:tcMar>
              <w:top w:w="0" w:type="dxa"/>
              <w:left w:w="0" w:type="dxa"/>
              <w:bottom w:w="0" w:type="dxa"/>
              <w:right w:w="0" w:type="dxa"/>
            </w:tcMar>
            <w:vAlign w:val="center"/>
          </w:tcPr>
          <w:p w14:paraId="299056C6" w14:textId="77777777" w:rsidR="001304E5" w:rsidRDefault="00E0454E" w:rsidP="00F31DCC">
            <w:pPr>
              <w:keepNext/>
              <w:spacing w:before="100" w:after="100" w:line="240" w:lineRule="auto"/>
              <w:ind w:left="100" w:right="100"/>
              <w:jc w:val="left"/>
              <w:rPr>
                <w:ins w:id="900" w:author="Andrew Mertens" w:date="2022-12-14T02:24:00Z"/>
              </w:rPr>
            </w:pPr>
            <w:ins w:id="901" w:author="Andrew Mertens" w:date="2022-12-14T02:24:00Z">
              <w:r>
                <w:rPr>
                  <w:rFonts w:ascii="Arial" w:eastAsia="Arial" w:hAnsi="Arial" w:cs="Arial"/>
                  <w:color w:val="000000"/>
                  <w:sz w:val="16"/>
                  <w:szCs w:val="16"/>
                </w:rPr>
                <w:t xml:space="preserve">Is there evidence of ascertainment </w:t>
              </w:r>
              <w:proofErr w:type="spellStart"/>
              <w:r>
                <w:rPr>
                  <w:rFonts w:ascii="Arial" w:eastAsia="Arial" w:hAnsi="Arial" w:cs="Arial"/>
                  <w:color w:val="000000"/>
                  <w:sz w:val="16"/>
                  <w:szCs w:val="16"/>
                </w:rPr>
                <w:t>bias?</w:t>
              </w:r>
              <w:r>
                <w:rPr>
                  <w:rFonts w:ascii="Arial" w:eastAsia="Arial" w:hAnsi="Arial" w:cs="Arial"/>
                  <w:color w:val="000000"/>
                  <w:sz w:val="16"/>
                  <w:szCs w:val="16"/>
                  <w:vertAlign w:val="superscript"/>
                </w:rPr>
                <w:t>f</w:t>
              </w:r>
              <w:proofErr w:type="spellEnd"/>
            </w:ins>
          </w:p>
        </w:tc>
        <w:tc>
          <w:tcPr>
            <w:tcW w:w="401" w:type="pct"/>
            <w:tcBorders>
              <w:bottom w:val="single" w:sz="4" w:space="0" w:color="666666"/>
            </w:tcBorders>
            <w:shd w:val="clear" w:color="auto" w:fill="FFFFFF"/>
            <w:tcMar>
              <w:top w:w="0" w:type="dxa"/>
              <w:left w:w="0" w:type="dxa"/>
              <w:bottom w:w="0" w:type="dxa"/>
              <w:right w:w="0" w:type="dxa"/>
            </w:tcMar>
            <w:vAlign w:val="center"/>
          </w:tcPr>
          <w:p w14:paraId="215DAE91" w14:textId="77777777" w:rsidR="001304E5" w:rsidRDefault="00E0454E" w:rsidP="00F31DCC">
            <w:pPr>
              <w:keepNext/>
              <w:spacing w:before="100" w:after="100" w:line="240" w:lineRule="auto"/>
              <w:ind w:left="100" w:right="100"/>
              <w:jc w:val="left"/>
              <w:rPr>
                <w:ins w:id="902" w:author="Andrew Mertens" w:date="2022-12-14T02:24:00Z"/>
              </w:rPr>
            </w:pPr>
            <w:ins w:id="903" w:author="Andrew Mertens" w:date="2022-12-14T02:24:00Z">
              <w:r>
                <w:rPr>
                  <w:rFonts w:ascii="Arial" w:eastAsia="Arial" w:hAnsi="Arial" w:cs="Arial"/>
                  <w:color w:val="000000"/>
                  <w:sz w:val="16"/>
                  <w:szCs w:val="16"/>
                </w:rPr>
                <w:t xml:space="preserve">Is there evidence that analysis was not appropriately adjusted for clustering and/or confounding, if </w:t>
              </w:r>
              <w:proofErr w:type="spellStart"/>
              <w:r>
                <w:rPr>
                  <w:rFonts w:ascii="Arial" w:eastAsia="Arial" w:hAnsi="Arial" w:cs="Arial"/>
                  <w:color w:val="000000"/>
                  <w:sz w:val="16"/>
                  <w:szCs w:val="16"/>
                </w:rPr>
                <w:t>appropriate?</w:t>
              </w:r>
              <w:r>
                <w:rPr>
                  <w:rFonts w:ascii="Arial" w:eastAsia="Arial" w:hAnsi="Arial" w:cs="Arial"/>
                  <w:color w:val="000000"/>
                  <w:sz w:val="16"/>
                  <w:szCs w:val="16"/>
                  <w:vertAlign w:val="superscript"/>
                </w:rPr>
                <w:t>g</w:t>
              </w:r>
              <w:proofErr w:type="spellEnd"/>
            </w:ins>
          </w:p>
        </w:tc>
        <w:tc>
          <w:tcPr>
            <w:tcW w:w="274" w:type="pct"/>
            <w:tcBorders>
              <w:bottom w:val="single" w:sz="4" w:space="0" w:color="666666"/>
            </w:tcBorders>
            <w:shd w:val="clear" w:color="auto" w:fill="FFFFFF"/>
            <w:tcMar>
              <w:top w:w="0" w:type="dxa"/>
              <w:left w:w="0" w:type="dxa"/>
              <w:bottom w:w="0" w:type="dxa"/>
              <w:right w:w="0" w:type="dxa"/>
            </w:tcMar>
            <w:vAlign w:val="center"/>
          </w:tcPr>
          <w:p w14:paraId="21FEB2D7" w14:textId="77777777" w:rsidR="001304E5" w:rsidRDefault="00E0454E" w:rsidP="00F31DCC">
            <w:pPr>
              <w:keepNext/>
              <w:spacing w:before="100" w:after="100" w:line="240" w:lineRule="auto"/>
              <w:ind w:left="100" w:right="100"/>
              <w:jc w:val="left"/>
              <w:rPr>
                <w:ins w:id="904" w:author="Andrew Mertens" w:date="2022-12-14T02:24:00Z"/>
              </w:rPr>
            </w:pPr>
            <w:ins w:id="905" w:author="Andrew Mertens" w:date="2022-12-14T02:24:00Z">
              <w:r>
                <w:rPr>
                  <w:rFonts w:ascii="Arial" w:eastAsia="Arial" w:hAnsi="Arial" w:cs="Arial"/>
                  <w:color w:val="000000"/>
                  <w:sz w:val="16"/>
                  <w:szCs w:val="16"/>
                </w:rPr>
                <w:t>Total number of stars (x/9 possible stars).</w:t>
              </w:r>
            </w:ins>
          </w:p>
        </w:tc>
      </w:tr>
      <w:tr w:rsidR="00F31DCC" w14:paraId="2F68BC78" w14:textId="77777777" w:rsidTr="00F31DCC">
        <w:trPr>
          <w:cantSplit/>
          <w:ins w:id="906" w:author="Andrew Mertens" w:date="2022-12-14T02:24:00Z"/>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64D11" w14:textId="77777777" w:rsidR="001304E5" w:rsidRDefault="00E0454E" w:rsidP="00F31DCC">
            <w:pPr>
              <w:keepNext/>
              <w:spacing w:before="100" w:after="100" w:line="240" w:lineRule="auto"/>
              <w:ind w:left="100" w:right="100"/>
              <w:jc w:val="left"/>
              <w:rPr>
                <w:ins w:id="907" w:author="Andrew Mertens" w:date="2022-12-14T02:24:00Z"/>
              </w:rPr>
            </w:pPr>
            <w:ins w:id="908" w:author="Andrew Mertens" w:date="2022-12-14T02:24:00Z">
              <w:r>
                <w:rPr>
                  <w:rFonts w:ascii="Arial" w:eastAsia="Arial" w:hAnsi="Arial" w:cs="Arial"/>
                  <w:color w:val="000000"/>
                  <w:sz w:val="16"/>
                  <w:szCs w:val="16"/>
                </w:rPr>
                <w:t xml:space="preserve">Clasen T, et al. Effectiveness of a rural sanitation </w:t>
              </w:r>
              <w:proofErr w:type="spellStart"/>
              <w:r>
                <w:rPr>
                  <w:rFonts w:ascii="Arial" w:eastAsia="Arial" w:hAnsi="Arial" w:cs="Arial"/>
                  <w:color w:val="000000"/>
                  <w:sz w:val="16"/>
                  <w:szCs w:val="16"/>
                </w:rPr>
                <w:t>programme</w:t>
              </w:r>
              <w:proofErr w:type="spellEnd"/>
              <w:r>
                <w:rPr>
                  <w:rFonts w:ascii="Arial" w:eastAsia="Arial" w:hAnsi="Arial" w:cs="Arial"/>
                  <w:color w:val="000000"/>
                  <w:sz w:val="16"/>
                  <w:szCs w:val="16"/>
                </w:rPr>
                <w:t xml:space="preserve"> on diarrhoea, soil-transmitted helminth infection, and child malnutrition in Odisha, India: a cluster-</w:t>
              </w:r>
              <w:proofErr w:type="spellStart"/>
              <w:r>
                <w:rPr>
                  <w:rFonts w:ascii="Arial" w:eastAsia="Arial" w:hAnsi="Arial" w:cs="Arial"/>
                  <w:color w:val="000000"/>
                  <w:sz w:val="16"/>
                  <w:szCs w:val="16"/>
                </w:rPr>
                <w:t>randomised</w:t>
              </w:r>
              <w:proofErr w:type="spellEnd"/>
              <w:r>
                <w:rPr>
                  <w:rFonts w:ascii="Arial" w:eastAsia="Arial" w:hAnsi="Arial" w:cs="Arial"/>
                  <w:color w:val="000000"/>
                  <w:sz w:val="16"/>
                  <w:szCs w:val="16"/>
                </w:rPr>
                <w:t xml:space="preserve"> trial. Lancet Glob Health. 2014.</w:t>
              </w:r>
            </w:ins>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7501B" w14:textId="77777777" w:rsidR="001304E5" w:rsidRDefault="00E0454E" w:rsidP="00F31DCC">
            <w:pPr>
              <w:keepNext/>
              <w:spacing w:before="100" w:after="100" w:line="240" w:lineRule="auto"/>
              <w:ind w:left="100" w:right="100"/>
              <w:jc w:val="left"/>
              <w:rPr>
                <w:ins w:id="909" w:author="Andrew Mertens" w:date="2022-12-14T02:24:00Z"/>
              </w:rPr>
            </w:pPr>
            <w:ins w:id="910" w:author="Andrew Mertens" w:date="2022-12-14T02:24:00Z">
              <w:r>
                <w:rPr>
                  <w:rFonts w:ascii="Arial" w:eastAsia="Arial" w:hAnsi="Arial" w:cs="Arial"/>
                  <w:color w:val="000000"/>
                  <w:sz w:val="16"/>
                  <w:szCs w:val="16"/>
                </w:rPr>
                <w:t>*</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8C8E7DD" w14:textId="77777777" w:rsidR="001304E5" w:rsidRDefault="00E0454E" w:rsidP="00F31DCC">
            <w:pPr>
              <w:keepNext/>
              <w:spacing w:before="100" w:after="100" w:line="240" w:lineRule="auto"/>
              <w:ind w:left="100" w:right="100"/>
              <w:jc w:val="left"/>
              <w:rPr>
                <w:ins w:id="911" w:author="Andrew Mertens" w:date="2022-12-14T02:24:00Z"/>
              </w:rPr>
            </w:pPr>
            <w:ins w:id="912" w:author="Andrew Mertens" w:date="2022-12-14T02:24:00Z">
              <w:r>
                <w:rPr>
                  <w:rFonts w:ascii="Arial" w:eastAsia="Arial" w:hAnsi="Arial" w:cs="Arial"/>
                  <w:color w:val="000000"/>
                  <w:sz w:val="16"/>
                  <w:szCs w:val="16"/>
                </w:rPr>
                <w:t>possible (no blinding)</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3E73CAC6" w14:textId="77777777" w:rsidR="001304E5" w:rsidRDefault="00E0454E" w:rsidP="00F31DCC">
            <w:pPr>
              <w:keepNext/>
              <w:spacing w:before="100" w:after="100" w:line="240" w:lineRule="auto"/>
              <w:ind w:left="100" w:right="100"/>
              <w:jc w:val="left"/>
              <w:rPr>
                <w:ins w:id="913" w:author="Andrew Mertens" w:date="2022-12-14T02:24:00Z"/>
              </w:rPr>
            </w:pPr>
            <w:ins w:id="914" w:author="Andrew Mertens" w:date="2022-12-14T02:24:00Z">
              <w:r>
                <w:rPr>
                  <w:rFonts w:ascii="Arial" w:eastAsia="Arial" w:hAnsi="Arial" w:cs="Arial"/>
                  <w:color w:val="000000"/>
                  <w:sz w:val="16"/>
                  <w:szCs w:val="16"/>
                </w:rPr>
                <w:t>possible (86% of possible weeks are reported weeks)</w:t>
              </w:r>
            </w:ins>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B36DE53" w14:textId="77777777" w:rsidR="001304E5" w:rsidRDefault="00E0454E" w:rsidP="00F31DCC">
            <w:pPr>
              <w:keepNext/>
              <w:spacing w:before="100" w:after="100" w:line="240" w:lineRule="auto"/>
              <w:ind w:left="100" w:right="100"/>
              <w:jc w:val="left"/>
              <w:rPr>
                <w:ins w:id="915" w:author="Andrew Mertens" w:date="2022-12-14T02:24:00Z"/>
              </w:rPr>
            </w:pPr>
            <w:ins w:id="916"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household</w:t>
              </w:r>
              <w:proofErr w:type="gramEnd"/>
              <w:r>
                <w:rPr>
                  <w:rFonts w:ascii="Arial" w:eastAsia="Arial" w:hAnsi="Arial" w:cs="Arial"/>
                  <w:color w:val="000000"/>
                  <w:sz w:val="16"/>
                  <w:szCs w:val="16"/>
                </w:rPr>
                <w:t>-level interventions</w:t>
              </w:r>
            </w:ins>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FC128A" w14:textId="486BA2BA" w:rsidR="001304E5" w:rsidRDefault="00E0454E" w:rsidP="00F31DCC">
            <w:pPr>
              <w:keepNext/>
              <w:spacing w:before="100" w:after="100" w:line="240" w:lineRule="auto"/>
              <w:ind w:left="100" w:right="100"/>
              <w:jc w:val="left"/>
              <w:rPr>
                <w:ins w:id="917" w:author="Andrew Mertens" w:date="2022-12-14T02:24:00Z"/>
              </w:rPr>
            </w:pPr>
            <w:proofErr w:type="gramStart"/>
            <w:ins w:id="918" w:author="Andrew Mertens" w:date="2022-12-14T02:24:00Z">
              <w:r>
                <w:rPr>
                  <w:rFonts w:ascii="Arial" w:eastAsia="Arial" w:hAnsi="Arial" w:cs="Arial"/>
                  <w:color w:val="000000"/>
                  <w:sz w:val="16"/>
                  <w:szCs w:val="16"/>
                </w:rPr>
                <w:t>caregiver</w:t>
              </w:r>
              <w:proofErr w:type="gramEnd"/>
              <w:r>
                <w:rPr>
                  <w:rFonts w:ascii="Arial" w:eastAsia="Arial" w:hAnsi="Arial" w:cs="Arial"/>
                  <w:color w:val="000000"/>
                  <w:sz w:val="16"/>
                  <w:szCs w:val="16"/>
                </w:rPr>
                <w:t xml:space="preserve">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ins>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FD954" w14:textId="77777777" w:rsidR="001304E5" w:rsidRDefault="00E0454E" w:rsidP="00F31DCC">
            <w:pPr>
              <w:keepNext/>
              <w:spacing w:before="100" w:after="100" w:line="240" w:lineRule="auto"/>
              <w:ind w:left="100" w:right="100"/>
              <w:jc w:val="left"/>
              <w:rPr>
                <w:ins w:id="919" w:author="Andrew Mertens" w:date="2022-12-14T02:24:00Z"/>
              </w:rPr>
            </w:pPr>
            <w:ins w:id="920" w:author="Andrew Mertens" w:date="2022-12-14T02:24:00Z">
              <w:r>
                <w:rPr>
                  <w:rFonts w:ascii="Arial" w:eastAsia="Arial" w:hAnsi="Arial" w:cs="Arial"/>
                  <w:color w:val="000000"/>
                  <w:sz w:val="16"/>
                  <w:szCs w:val="16"/>
                </w:rPr>
                <w:t>possible (no blinding of assessor or person under study)</w:t>
              </w:r>
            </w:ins>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72130E7" w14:textId="77777777" w:rsidR="001304E5" w:rsidRDefault="00E0454E" w:rsidP="00F31DCC">
            <w:pPr>
              <w:keepNext/>
              <w:spacing w:before="100" w:after="100" w:line="240" w:lineRule="auto"/>
              <w:ind w:left="100" w:right="100"/>
              <w:jc w:val="left"/>
              <w:rPr>
                <w:ins w:id="921" w:author="Andrew Mertens" w:date="2022-12-14T02:24:00Z"/>
              </w:rPr>
            </w:pPr>
            <w:ins w:id="922" w:author="Andrew Mertens" w:date="2022-12-14T02:24:00Z">
              <w:r>
                <w:rPr>
                  <w:rFonts w:ascii="Arial" w:eastAsia="Arial" w:hAnsi="Arial" w:cs="Arial"/>
                  <w:color w:val="000000"/>
                  <w:sz w:val="16"/>
                  <w:szCs w:val="16"/>
                </w:rPr>
                <w:t>** adjusted for clustering</w:t>
              </w:r>
            </w:ins>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DE00A" w14:textId="77777777" w:rsidR="001304E5" w:rsidRDefault="00E0454E" w:rsidP="00F31DCC">
            <w:pPr>
              <w:keepNext/>
              <w:spacing w:before="100" w:after="100" w:line="240" w:lineRule="auto"/>
              <w:ind w:left="100" w:right="100"/>
              <w:jc w:val="left"/>
              <w:rPr>
                <w:ins w:id="923" w:author="Andrew Mertens" w:date="2022-12-14T02:24:00Z"/>
              </w:rPr>
            </w:pPr>
            <w:ins w:id="924" w:author="Andrew Mertens" w:date="2022-12-14T02:24:00Z">
              <w:r>
                <w:rPr>
                  <w:rFonts w:ascii="Arial" w:eastAsia="Arial" w:hAnsi="Arial" w:cs="Arial"/>
                  <w:color w:val="000000"/>
                  <w:sz w:val="16"/>
                  <w:szCs w:val="16"/>
                </w:rPr>
                <w:t>4</w:t>
              </w:r>
            </w:ins>
          </w:p>
        </w:tc>
      </w:tr>
      <w:tr w:rsidR="00F31DCC" w14:paraId="758320B5" w14:textId="77777777" w:rsidTr="00F31DCC">
        <w:trPr>
          <w:cantSplit/>
          <w:ins w:id="925" w:author="Andrew Mertens" w:date="2022-12-14T02:24:00Z"/>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0132374" w14:textId="77777777" w:rsidR="001304E5" w:rsidRDefault="00E0454E" w:rsidP="00F31DCC">
            <w:pPr>
              <w:keepNext/>
              <w:spacing w:before="100" w:after="100" w:line="240" w:lineRule="auto"/>
              <w:ind w:left="100" w:right="100"/>
              <w:jc w:val="left"/>
              <w:rPr>
                <w:ins w:id="926" w:author="Andrew Mertens" w:date="2022-12-14T02:24:00Z"/>
              </w:rPr>
            </w:pPr>
            <w:ins w:id="927" w:author="Andrew Mertens" w:date="2022-12-14T02:24:00Z">
              <w:r>
                <w:rPr>
                  <w:rFonts w:ascii="Arial" w:eastAsia="Arial" w:hAnsi="Arial" w:cs="Arial"/>
                  <w:color w:val="000000"/>
                  <w:sz w:val="16"/>
                  <w:szCs w:val="16"/>
                </w:rPr>
                <w:t xml:space="preserve">Luby, S.P. </w:t>
              </w:r>
              <w:proofErr w:type="gramStart"/>
              <w:r>
                <w:rPr>
                  <w:rFonts w:ascii="Arial" w:eastAsia="Arial" w:hAnsi="Arial" w:cs="Arial"/>
                  <w:color w:val="000000"/>
                  <w:sz w:val="16"/>
                  <w:szCs w:val="16"/>
                </w:rPr>
                <w:t>et al..</w:t>
              </w:r>
              <w:proofErr w:type="gramEnd"/>
              <w:r>
                <w:rPr>
                  <w:rFonts w:ascii="Arial" w:eastAsia="Arial" w:hAnsi="Arial" w:cs="Arial"/>
                  <w:color w:val="000000"/>
                  <w:sz w:val="16"/>
                  <w:szCs w:val="16"/>
                </w:rPr>
                <w:t xml:space="preserve"> Effects of water quality, sanitation, handwashing, and nutritional interventions on diarrhoea and child growth in rural Bangladesh: a cluster </w:t>
              </w:r>
              <w:proofErr w:type="spellStart"/>
              <w:r>
                <w:rPr>
                  <w:rFonts w:ascii="Arial" w:eastAsia="Arial" w:hAnsi="Arial" w:cs="Arial"/>
                  <w:color w:val="000000"/>
                  <w:sz w:val="16"/>
                  <w:szCs w:val="16"/>
                </w:rPr>
                <w:t>randomised</w:t>
              </w:r>
              <w:proofErr w:type="spellEnd"/>
              <w:r>
                <w:rPr>
                  <w:rFonts w:ascii="Arial" w:eastAsia="Arial" w:hAnsi="Arial" w:cs="Arial"/>
                  <w:color w:val="000000"/>
                  <w:sz w:val="16"/>
                  <w:szCs w:val="16"/>
                </w:rPr>
                <w:t xml:space="preserve"> controlled trial. The Lancet Global Health 2018</w:t>
              </w:r>
            </w:ins>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9440D81" w14:textId="77777777" w:rsidR="001304E5" w:rsidRDefault="00E0454E" w:rsidP="00F31DCC">
            <w:pPr>
              <w:keepNext/>
              <w:spacing w:before="100" w:after="100" w:line="240" w:lineRule="auto"/>
              <w:ind w:left="100" w:right="100"/>
              <w:jc w:val="left"/>
              <w:rPr>
                <w:ins w:id="928" w:author="Andrew Mertens" w:date="2022-12-14T02:24:00Z"/>
              </w:rPr>
            </w:pPr>
            <w:ins w:id="929" w:author="Andrew Mertens" w:date="2022-12-14T02:24:00Z">
              <w:r>
                <w:rPr>
                  <w:rFonts w:ascii="Arial" w:eastAsia="Arial" w:hAnsi="Arial" w:cs="Arial"/>
                  <w:color w:val="000000"/>
                  <w:sz w:val="16"/>
                  <w:szCs w:val="16"/>
                </w:rPr>
                <w:t>*</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2C6EB14" w14:textId="77777777" w:rsidR="001304E5" w:rsidRDefault="00E0454E" w:rsidP="00F31DCC">
            <w:pPr>
              <w:keepNext/>
              <w:spacing w:before="100" w:after="100" w:line="240" w:lineRule="auto"/>
              <w:ind w:left="100" w:right="100"/>
              <w:jc w:val="left"/>
              <w:rPr>
                <w:ins w:id="930" w:author="Andrew Mertens" w:date="2022-12-14T02:24:00Z"/>
              </w:rPr>
            </w:pPr>
            <w:ins w:id="931"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included</w:t>
              </w:r>
              <w:proofErr w:type="gramEnd"/>
              <w:r>
                <w:rPr>
                  <w:rFonts w:ascii="Arial" w:eastAsia="Arial" w:hAnsi="Arial" w:cs="Arial"/>
                  <w:color w:val="000000"/>
                  <w:sz w:val="16"/>
                  <w:szCs w:val="16"/>
                </w:rPr>
                <w:t xml:space="preserve"> negative control outcome, participants not blinded</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435103E" w14:textId="77777777" w:rsidR="001304E5" w:rsidRDefault="00E0454E" w:rsidP="00F31DCC">
            <w:pPr>
              <w:keepNext/>
              <w:spacing w:before="100" w:after="100" w:line="240" w:lineRule="auto"/>
              <w:ind w:left="100" w:right="100"/>
              <w:jc w:val="left"/>
              <w:rPr>
                <w:ins w:id="932" w:author="Andrew Mertens" w:date="2022-12-14T02:24:00Z"/>
              </w:rPr>
            </w:pPr>
            <w:ins w:id="933" w:author="Andrew Mertens" w:date="2022-12-14T02:24:00Z">
              <w:r>
                <w:rPr>
                  <w:rFonts w:ascii="Arial" w:eastAsia="Arial" w:hAnsi="Arial" w:cs="Arial"/>
                  <w:color w:val="000000"/>
                  <w:sz w:val="16"/>
                  <w:szCs w:val="16"/>
                </w:rPr>
                <w:t>* 94% complete FU</w:t>
              </w:r>
            </w:ins>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CFA48" w14:textId="77777777" w:rsidR="001304E5" w:rsidRDefault="00E0454E" w:rsidP="00F31DCC">
            <w:pPr>
              <w:keepNext/>
              <w:spacing w:before="100" w:after="100" w:line="240" w:lineRule="auto"/>
              <w:ind w:left="100" w:right="100"/>
              <w:jc w:val="left"/>
              <w:rPr>
                <w:ins w:id="934" w:author="Andrew Mertens" w:date="2022-12-14T02:24:00Z"/>
              </w:rPr>
            </w:pPr>
            <w:ins w:id="935"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household</w:t>
              </w:r>
              <w:proofErr w:type="gramEnd"/>
              <w:r>
                <w:rPr>
                  <w:rFonts w:ascii="Arial" w:eastAsia="Arial" w:hAnsi="Arial" w:cs="Arial"/>
                  <w:color w:val="000000"/>
                  <w:sz w:val="16"/>
                  <w:szCs w:val="16"/>
                </w:rPr>
                <w:t>-level interventions</w:t>
              </w:r>
            </w:ins>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6DA7B3D" w14:textId="365A2ABB" w:rsidR="001304E5" w:rsidRDefault="00E0454E" w:rsidP="00F31DCC">
            <w:pPr>
              <w:keepNext/>
              <w:spacing w:before="100" w:after="100" w:line="240" w:lineRule="auto"/>
              <w:ind w:left="100" w:right="100"/>
              <w:jc w:val="left"/>
              <w:rPr>
                <w:ins w:id="936" w:author="Andrew Mertens" w:date="2022-12-14T02:24:00Z"/>
              </w:rPr>
            </w:pPr>
            <w:proofErr w:type="gramStart"/>
            <w:ins w:id="937" w:author="Andrew Mertens" w:date="2022-12-14T02:24:00Z">
              <w:r>
                <w:rPr>
                  <w:rFonts w:ascii="Arial" w:eastAsia="Arial" w:hAnsi="Arial" w:cs="Arial"/>
                  <w:color w:val="000000"/>
                  <w:sz w:val="16"/>
                  <w:szCs w:val="16"/>
                </w:rPr>
                <w:t>caregiver</w:t>
              </w:r>
              <w:proofErr w:type="gramEnd"/>
              <w:r>
                <w:rPr>
                  <w:rFonts w:ascii="Arial" w:eastAsia="Arial" w:hAnsi="Arial" w:cs="Arial"/>
                  <w:color w:val="000000"/>
                  <w:sz w:val="16"/>
                  <w:szCs w:val="16"/>
                </w:rPr>
                <w:t xml:space="preserve">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ins>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6B6C041" w14:textId="77777777" w:rsidR="001304E5" w:rsidRDefault="00E0454E" w:rsidP="00F31DCC">
            <w:pPr>
              <w:keepNext/>
              <w:spacing w:before="100" w:after="100" w:line="240" w:lineRule="auto"/>
              <w:ind w:left="100" w:right="100"/>
              <w:jc w:val="left"/>
              <w:rPr>
                <w:ins w:id="938" w:author="Andrew Mertens" w:date="2022-12-14T02:24:00Z"/>
              </w:rPr>
            </w:pPr>
            <w:ins w:id="939" w:author="Andrew Mertens" w:date="2022-12-14T02:24:00Z">
              <w:r>
                <w:rPr>
                  <w:rFonts w:ascii="Arial" w:eastAsia="Arial" w:hAnsi="Arial" w:cs="Arial"/>
                  <w:color w:val="000000"/>
                  <w:sz w:val="16"/>
                  <w:szCs w:val="16"/>
                </w:rPr>
                <w:t>possible, data collectors not blinded (statistical analysis blinded)</w:t>
              </w:r>
            </w:ins>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A6970" w14:textId="77777777" w:rsidR="001304E5" w:rsidRDefault="00E0454E" w:rsidP="00F31DCC">
            <w:pPr>
              <w:keepNext/>
              <w:spacing w:before="100" w:after="100" w:line="240" w:lineRule="auto"/>
              <w:ind w:left="100" w:right="100"/>
              <w:jc w:val="left"/>
              <w:rPr>
                <w:ins w:id="940" w:author="Andrew Mertens" w:date="2022-12-14T02:24:00Z"/>
              </w:rPr>
            </w:pPr>
            <w:ins w:id="941" w:author="Andrew Mertens" w:date="2022-12-14T02:24:00Z">
              <w:r>
                <w:rPr>
                  <w:rFonts w:ascii="Arial" w:eastAsia="Arial" w:hAnsi="Arial" w:cs="Arial"/>
                  <w:color w:val="000000"/>
                  <w:sz w:val="16"/>
                  <w:szCs w:val="16"/>
                </w:rPr>
                <w:t>**</w:t>
              </w:r>
            </w:ins>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0ABAFC7" w14:textId="77777777" w:rsidR="001304E5" w:rsidRDefault="00E0454E" w:rsidP="00F31DCC">
            <w:pPr>
              <w:keepNext/>
              <w:spacing w:before="100" w:after="100" w:line="240" w:lineRule="auto"/>
              <w:ind w:left="100" w:right="100"/>
              <w:jc w:val="left"/>
              <w:rPr>
                <w:ins w:id="942" w:author="Andrew Mertens" w:date="2022-12-14T02:24:00Z"/>
              </w:rPr>
            </w:pPr>
            <w:ins w:id="943" w:author="Andrew Mertens" w:date="2022-12-14T02:24:00Z">
              <w:r>
                <w:rPr>
                  <w:rFonts w:ascii="Arial" w:eastAsia="Arial" w:hAnsi="Arial" w:cs="Arial"/>
                  <w:color w:val="000000"/>
                  <w:sz w:val="16"/>
                  <w:szCs w:val="16"/>
                </w:rPr>
                <w:t>6</w:t>
              </w:r>
            </w:ins>
          </w:p>
        </w:tc>
      </w:tr>
      <w:tr w:rsidR="00F31DCC" w14:paraId="2A0B8614" w14:textId="77777777" w:rsidTr="00F31DCC">
        <w:trPr>
          <w:cantSplit/>
          <w:ins w:id="944" w:author="Andrew Mertens" w:date="2022-12-14T02:24:00Z"/>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AC188" w14:textId="77777777" w:rsidR="001304E5" w:rsidRDefault="00E0454E" w:rsidP="00F31DCC">
            <w:pPr>
              <w:keepNext/>
              <w:spacing w:before="100" w:after="100" w:line="240" w:lineRule="auto"/>
              <w:ind w:left="100" w:right="100"/>
              <w:jc w:val="left"/>
              <w:rPr>
                <w:ins w:id="945" w:author="Andrew Mertens" w:date="2022-12-14T02:24:00Z"/>
              </w:rPr>
            </w:pPr>
            <w:ins w:id="946" w:author="Andrew Mertens" w:date="2022-12-14T02:24:00Z">
              <w:r>
                <w:rPr>
                  <w:rFonts w:ascii="Arial" w:eastAsia="Arial" w:hAnsi="Arial" w:cs="Arial"/>
                  <w:color w:val="000000"/>
                  <w:sz w:val="16"/>
                  <w:szCs w:val="16"/>
                </w:rPr>
                <w:lastRenderedPageBreak/>
                <w:t>Null, C. et al., Effects of water quality, sanitation, handwashing, and nutritional interventions on diarrhoea and child growth in rural Kenya: a cluster-</w:t>
              </w:r>
              <w:proofErr w:type="spellStart"/>
              <w:r>
                <w:rPr>
                  <w:rFonts w:ascii="Arial" w:eastAsia="Arial" w:hAnsi="Arial" w:cs="Arial"/>
                  <w:color w:val="000000"/>
                  <w:sz w:val="16"/>
                  <w:szCs w:val="16"/>
                </w:rPr>
                <w:t>randomised</w:t>
              </w:r>
              <w:proofErr w:type="spellEnd"/>
              <w:r>
                <w:rPr>
                  <w:rFonts w:ascii="Arial" w:eastAsia="Arial" w:hAnsi="Arial" w:cs="Arial"/>
                  <w:color w:val="000000"/>
                  <w:sz w:val="16"/>
                  <w:szCs w:val="16"/>
                </w:rPr>
                <w:t xml:space="preserve"> controlled trial. The Lancet Global Health 2018</w:t>
              </w:r>
            </w:ins>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02F48F5" w14:textId="77777777" w:rsidR="001304E5" w:rsidRDefault="00E0454E" w:rsidP="00F31DCC">
            <w:pPr>
              <w:keepNext/>
              <w:spacing w:before="100" w:after="100" w:line="240" w:lineRule="auto"/>
              <w:ind w:left="100" w:right="100"/>
              <w:jc w:val="left"/>
              <w:rPr>
                <w:ins w:id="947" w:author="Andrew Mertens" w:date="2022-12-14T02:24:00Z"/>
              </w:rPr>
            </w:pPr>
            <w:ins w:id="948" w:author="Andrew Mertens" w:date="2022-12-14T02:24:00Z">
              <w:r>
                <w:rPr>
                  <w:rFonts w:ascii="Arial" w:eastAsia="Arial" w:hAnsi="Arial" w:cs="Arial"/>
                  <w:color w:val="000000"/>
                  <w:sz w:val="16"/>
                  <w:szCs w:val="16"/>
                </w:rPr>
                <w:t>*</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ED4F2" w14:textId="77777777" w:rsidR="001304E5" w:rsidRDefault="00E0454E" w:rsidP="00F31DCC">
            <w:pPr>
              <w:keepNext/>
              <w:spacing w:before="100" w:after="100" w:line="240" w:lineRule="auto"/>
              <w:ind w:left="100" w:right="100"/>
              <w:jc w:val="left"/>
              <w:rPr>
                <w:ins w:id="949" w:author="Andrew Mertens" w:date="2022-12-14T02:24:00Z"/>
              </w:rPr>
            </w:pPr>
            <w:ins w:id="950"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included</w:t>
              </w:r>
              <w:proofErr w:type="gramEnd"/>
              <w:r>
                <w:rPr>
                  <w:rFonts w:ascii="Arial" w:eastAsia="Arial" w:hAnsi="Arial" w:cs="Arial"/>
                  <w:color w:val="000000"/>
                  <w:sz w:val="16"/>
                  <w:szCs w:val="16"/>
                </w:rPr>
                <w:t xml:space="preserve"> negative control outcome, participants not blinded</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10BF7A6" w14:textId="77777777" w:rsidR="001304E5" w:rsidRDefault="00E0454E" w:rsidP="00F31DCC">
            <w:pPr>
              <w:keepNext/>
              <w:spacing w:before="100" w:after="100" w:line="240" w:lineRule="auto"/>
              <w:ind w:left="100" w:right="100"/>
              <w:jc w:val="left"/>
              <w:rPr>
                <w:ins w:id="951" w:author="Andrew Mertens" w:date="2022-12-14T02:24:00Z"/>
              </w:rPr>
            </w:pPr>
            <w:ins w:id="952" w:author="Andrew Mertens" w:date="2022-12-14T02:24:00Z">
              <w:r>
                <w:rPr>
                  <w:rFonts w:ascii="Arial" w:eastAsia="Arial" w:hAnsi="Arial" w:cs="Arial"/>
                  <w:color w:val="000000"/>
                  <w:sz w:val="16"/>
                  <w:szCs w:val="16"/>
                </w:rPr>
                <w:t>* &lt;1% loss to FU</w:t>
              </w:r>
            </w:ins>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3284377" w14:textId="77777777" w:rsidR="001304E5" w:rsidRDefault="00E0454E" w:rsidP="00F31DCC">
            <w:pPr>
              <w:keepNext/>
              <w:spacing w:before="100" w:after="100" w:line="240" w:lineRule="auto"/>
              <w:ind w:left="100" w:right="100"/>
              <w:jc w:val="left"/>
              <w:rPr>
                <w:ins w:id="953" w:author="Andrew Mertens" w:date="2022-12-14T02:24:00Z"/>
              </w:rPr>
            </w:pPr>
            <w:ins w:id="954"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household</w:t>
              </w:r>
              <w:proofErr w:type="gramEnd"/>
              <w:r>
                <w:rPr>
                  <w:rFonts w:ascii="Arial" w:eastAsia="Arial" w:hAnsi="Arial" w:cs="Arial"/>
                  <w:color w:val="000000"/>
                  <w:sz w:val="16"/>
                  <w:szCs w:val="16"/>
                </w:rPr>
                <w:t>-level interventions</w:t>
              </w:r>
            </w:ins>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113DB" w14:textId="1BAB9478" w:rsidR="001304E5" w:rsidRDefault="00E0454E" w:rsidP="00F31DCC">
            <w:pPr>
              <w:keepNext/>
              <w:spacing w:before="100" w:after="100" w:line="240" w:lineRule="auto"/>
              <w:ind w:left="100" w:right="100"/>
              <w:jc w:val="left"/>
              <w:rPr>
                <w:ins w:id="955" w:author="Andrew Mertens" w:date="2022-12-14T02:24:00Z"/>
              </w:rPr>
            </w:pPr>
            <w:proofErr w:type="gramStart"/>
            <w:ins w:id="956" w:author="Andrew Mertens" w:date="2022-12-14T02:24:00Z">
              <w:r>
                <w:rPr>
                  <w:rFonts w:ascii="Arial" w:eastAsia="Arial" w:hAnsi="Arial" w:cs="Arial"/>
                  <w:color w:val="000000"/>
                  <w:sz w:val="16"/>
                  <w:szCs w:val="16"/>
                </w:rPr>
                <w:t>caregiver</w:t>
              </w:r>
              <w:proofErr w:type="gramEnd"/>
              <w:r>
                <w:rPr>
                  <w:rFonts w:ascii="Arial" w:eastAsia="Arial" w:hAnsi="Arial" w:cs="Arial"/>
                  <w:color w:val="000000"/>
                  <w:sz w:val="16"/>
                  <w:szCs w:val="16"/>
                </w:rPr>
                <w:t xml:space="preserve">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ins>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653A5E0" w14:textId="77777777" w:rsidR="001304E5" w:rsidRDefault="00E0454E" w:rsidP="00F31DCC">
            <w:pPr>
              <w:keepNext/>
              <w:spacing w:before="100" w:after="100" w:line="240" w:lineRule="auto"/>
              <w:ind w:left="100" w:right="100"/>
              <w:jc w:val="left"/>
              <w:rPr>
                <w:ins w:id="957" w:author="Andrew Mertens" w:date="2022-12-14T02:24:00Z"/>
              </w:rPr>
            </w:pPr>
            <w:ins w:id="958" w:author="Andrew Mertens" w:date="2022-12-14T02:24:00Z">
              <w:r>
                <w:rPr>
                  <w:rFonts w:ascii="Arial" w:eastAsia="Arial" w:hAnsi="Arial" w:cs="Arial"/>
                  <w:color w:val="000000"/>
                  <w:sz w:val="16"/>
                  <w:szCs w:val="16"/>
                </w:rPr>
                <w:t>possible, data collectors not blinded (statistical analysis blinded)</w:t>
              </w:r>
            </w:ins>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F832E" w14:textId="77777777" w:rsidR="001304E5" w:rsidRDefault="00E0454E" w:rsidP="00F31DCC">
            <w:pPr>
              <w:keepNext/>
              <w:spacing w:before="100" w:after="100" w:line="240" w:lineRule="auto"/>
              <w:ind w:left="100" w:right="100"/>
              <w:jc w:val="left"/>
              <w:rPr>
                <w:ins w:id="959" w:author="Andrew Mertens" w:date="2022-12-14T02:24:00Z"/>
              </w:rPr>
            </w:pPr>
            <w:ins w:id="960" w:author="Andrew Mertens" w:date="2022-12-14T02:24:00Z">
              <w:r>
                <w:rPr>
                  <w:rFonts w:ascii="Arial" w:eastAsia="Arial" w:hAnsi="Arial" w:cs="Arial"/>
                  <w:color w:val="000000"/>
                  <w:sz w:val="16"/>
                  <w:szCs w:val="16"/>
                </w:rPr>
                <w:t>**</w:t>
              </w:r>
            </w:ins>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828387B" w14:textId="77777777" w:rsidR="001304E5" w:rsidRDefault="00E0454E" w:rsidP="00F31DCC">
            <w:pPr>
              <w:keepNext/>
              <w:spacing w:before="100" w:after="100" w:line="240" w:lineRule="auto"/>
              <w:ind w:left="100" w:right="100"/>
              <w:jc w:val="left"/>
              <w:rPr>
                <w:ins w:id="961" w:author="Andrew Mertens" w:date="2022-12-14T02:24:00Z"/>
              </w:rPr>
            </w:pPr>
            <w:ins w:id="962" w:author="Andrew Mertens" w:date="2022-12-14T02:24:00Z">
              <w:r>
                <w:rPr>
                  <w:rFonts w:ascii="Arial" w:eastAsia="Arial" w:hAnsi="Arial" w:cs="Arial"/>
                  <w:color w:val="000000"/>
                  <w:sz w:val="16"/>
                  <w:szCs w:val="16"/>
                </w:rPr>
                <w:t>5</w:t>
              </w:r>
            </w:ins>
          </w:p>
        </w:tc>
      </w:tr>
      <w:tr w:rsidR="00F31DCC" w14:paraId="349246E1" w14:textId="77777777" w:rsidTr="00F31DCC">
        <w:trPr>
          <w:cantSplit/>
          <w:ins w:id="963" w:author="Andrew Mertens" w:date="2022-12-14T02:24:00Z"/>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7236B02" w14:textId="77777777" w:rsidR="001304E5" w:rsidRDefault="00E0454E" w:rsidP="00F31DCC">
            <w:pPr>
              <w:keepNext/>
              <w:spacing w:before="100" w:after="100" w:line="240" w:lineRule="auto"/>
              <w:ind w:left="100" w:right="100"/>
              <w:jc w:val="left"/>
              <w:rPr>
                <w:ins w:id="964" w:author="Andrew Mertens" w:date="2022-12-14T02:24:00Z"/>
              </w:rPr>
            </w:pPr>
            <w:ins w:id="965" w:author="Andrew Mertens" w:date="2022-12-14T02:24:00Z">
              <w:r>
                <w:rPr>
                  <w:rFonts w:ascii="Arial" w:eastAsia="Arial" w:hAnsi="Arial" w:cs="Arial"/>
                  <w:color w:val="000000"/>
                  <w:sz w:val="16"/>
                  <w:szCs w:val="16"/>
                </w:rPr>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ins>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4CCF8FA" w14:textId="77777777" w:rsidR="001304E5" w:rsidRDefault="00E0454E" w:rsidP="00F31DCC">
            <w:pPr>
              <w:keepNext/>
              <w:spacing w:before="100" w:after="100" w:line="240" w:lineRule="auto"/>
              <w:ind w:left="100" w:right="100"/>
              <w:jc w:val="left"/>
              <w:rPr>
                <w:ins w:id="966" w:author="Andrew Mertens" w:date="2022-12-14T02:24:00Z"/>
              </w:rPr>
            </w:pPr>
            <w:ins w:id="967" w:author="Andrew Mertens" w:date="2022-12-14T02:24:00Z">
              <w:r>
                <w:rPr>
                  <w:rFonts w:ascii="Arial" w:eastAsia="Arial" w:hAnsi="Arial" w:cs="Arial"/>
                  <w:color w:val="000000"/>
                  <w:sz w:val="16"/>
                  <w:szCs w:val="16"/>
                </w:rPr>
                <w:t>selection bias is possible, as the study is not randomized and there are some baseline differences between intervention and control group</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6787314" w14:textId="77777777" w:rsidR="001304E5" w:rsidRDefault="00E0454E" w:rsidP="00F31DCC">
            <w:pPr>
              <w:keepNext/>
              <w:spacing w:before="100" w:after="100" w:line="240" w:lineRule="auto"/>
              <w:ind w:left="100" w:right="100"/>
              <w:jc w:val="left"/>
              <w:rPr>
                <w:ins w:id="968" w:author="Andrew Mertens" w:date="2022-12-14T02:24:00Z"/>
              </w:rPr>
            </w:pPr>
            <w:ins w:id="969"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no</w:t>
              </w:r>
              <w:proofErr w:type="gramEnd"/>
              <w:r>
                <w:rPr>
                  <w:rFonts w:ascii="Arial" w:eastAsia="Arial" w:hAnsi="Arial" w:cs="Arial"/>
                  <w:color w:val="000000"/>
                  <w:sz w:val="16"/>
                  <w:szCs w:val="16"/>
                </w:rPr>
                <w:t>, assessed through negative control outcome</w:t>
              </w:r>
            </w:ins>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5E37B17" w14:textId="77777777" w:rsidR="001304E5" w:rsidRDefault="00E0454E" w:rsidP="00F31DCC">
            <w:pPr>
              <w:keepNext/>
              <w:spacing w:before="100" w:after="100" w:line="240" w:lineRule="auto"/>
              <w:ind w:left="100" w:right="100"/>
              <w:jc w:val="left"/>
              <w:rPr>
                <w:ins w:id="970" w:author="Andrew Mertens" w:date="2022-12-14T02:24:00Z"/>
              </w:rPr>
            </w:pPr>
            <w:ins w:id="971" w:author="Andrew Mertens" w:date="2022-12-14T02:24:00Z">
              <w:r>
                <w:rPr>
                  <w:rFonts w:ascii="Arial" w:eastAsia="Arial" w:hAnsi="Arial" w:cs="Arial"/>
                  <w:color w:val="000000"/>
                  <w:sz w:val="16"/>
                  <w:szCs w:val="16"/>
                </w:rPr>
                <w:t>substantial loss to FU</w:t>
              </w:r>
            </w:ins>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5FD5F" w14:textId="77777777" w:rsidR="001304E5" w:rsidRDefault="00E0454E" w:rsidP="00F31DCC">
            <w:pPr>
              <w:keepNext/>
              <w:spacing w:before="100" w:after="100" w:line="240" w:lineRule="auto"/>
              <w:ind w:left="100" w:right="100"/>
              <w:jc w:val="left"/>
              <w:rPr>
                <w:ins w:id="972" w:author="Andrew Mertens" w:date="2022-12-14T02:24:00Z"/>
              </w:rPr>
            </w:pPr>
            <w:ins w:id="973"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household</w:t>
              </w:r>
              <w:proofErr w:type="gramEnd"/>
              <w:r>
                <w:rPr>
                  <w:rFonts w:ascii="Arial" w:eastAsia="Arial" w:hAnsi="Arial" w:cs="Arial"/>
                  <w:color w:val="000000"/>
                  <w:sz w:val="16"/>
                  <w:szCs w:val="16"/>
                </w:rPr>
                <w:t>-level interventions</w:t>
              </w:r>
            </w:ins>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5DB17" w14:textId="57E1EBEA" w:rsidR="001304E5" w:rsidRDefault="00E0454E" w:rsidP="00F31DCC">
            <w:pPr>
              <w:keepNext/>
              <w:spacing w:before="100" w:after="100" w:line="240" w:lineRule="auto"/>
              <w:ind w:left="100" w:right="100"/>
              <w:jc w:val="left"/>
              <w:rPr>
                <w:ins w:id="974" w:author="Andrew Mertens" w:date="2022-12-14T02:24:00Z"/>
              </w:rPr>
            </w:pPr>
            <w:proofErr w:type="gramStart"/>
            <w:ins w:id="975" w:author="Andrew Mertens" w:date="2022-12-14T02:24:00Z">
              <w:r>
                <w:rPr>
                  <w:rFonts w:ascii="Arial" w:eastAsia="Arial" w:hAnsi="Arial" w:cs="Arial"/>
                  <w:color w:val="000000"/>
                  <w:sz w:val="16"/>
                  <w:szCs w:val="16"/>
                </w:rPr>
                <w:t>caregiver</w:t>
              </w:r>
              <w:proofErr w:type="gramEnd"/>
              <w:r>
                <w:rPr>
                  <w:rFonts w:ascii="Arial" w:eastAsia="Arial" w:hAnsi="Arial" w:cs="Arial"/>
                  <w:color w:val="000000"/>
                  <w:sz w:val="16"/>
                  <w:szCs w:val="16"/>
                </w:rPr>
                <w:t xml:space="preserve">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ins>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35B2AFF6" w14:textId="77777777" w:rsidR="001304E5" w:rsidRDefault="00E0454E" w:rsidP="00F31DCC">
            <w:pPr>
              <w:keepNext/>
              <w:spacing w:before="100" w:after="100" w:line="240" w:lineRule="auto"/>
              <w:ind w:left="100" w:right="100"/>
              <w:jc w:val="left"/>
              <w:rPr>
                <w:ins w:id="976" w:author="Andrew Mertens" w:date="2022-12-14T02:24:00Z"/>
              </w:rPr>
            </w:pPr>
            <w:ins w:id="977" w:author="Andrew Mertens" w:date="2022-12-14T02:24:00Z">
              <w:r>
                <w:rPr>
                  <w:rFonts w:ascii="Arial" w:eastAsia="Arial" w:hAnsi="Arial" w:cs="Arial"/>
                  <w:color w:val="000000"/>
                  <w:sz w:val="16"/>
                  <w:szCs w:val="16"/>
                </w:rPr>
                <w:t>possible (no blinding of assessor or person under study)</w:t>
              </w:r>
            </w:ins>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3154976" w14:textId="77777777" w:rsidR="001304E5" w:rsidRDefault="00E0454E" w:rsidP="00F31DCC">
            <w:pPr>
              <w:keepNext/>
              <w:spacing w:before="100" w:after="100" w:line="240" w:lineRule="auto"/>
              <w:ind w:left="100" w:right="100"/>
              <w:jc w:val="left"/>
              <w:rPr>
                <w:ins w:id="978" w:author="Andrew Mertens" w:date="2022-12-14T02:24:00Z"/>
              </w:rPr>
            </w:pPr>
            <w:ins w:id="979" w:author="Andrew Mertens" w:date="2022-12-14T02:24:00Z">
              <w:r>
                <w:rPr>
                  <w:rFonts w:ascii="Arial" w:eastAsia="Arial" w:hAnsi="Arial" w:cs="Arial"/>
                  <w:color w:val="000000"/>
                  <w:sz w:val="16"/>
                  <w:szCs w:val="16"/>
                </w:rPr>
                <w:t>**</w:t>
              </w:r>
            </w:ins>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AFFD3A" w14:textId="77777777" w:rsidR="001304E5" w:rsidRDefault="00E0454E" w:rsidP="00F31DCC">
            <w:pPr>
              <w:keepNext/>
              <w:spacing w:before="100" w:after="100" w:line="240" w:lineRule="auto"/>
              <w:ind w:left="100" w:right="100"/>
              <w:jc w:val="left"/>
              <w:rPr>
                <w:ins w:id="980" w:author="Andrew Mertens" w:date="2022-12-14T02:24:00Z"/>
              </w:rPr>
            </w:pPr>
            <w:ins w:id="981" w:author="Andrew Mertens" w:date="2022-12-14T02:24:00Z">
              <w:r>
                <w:rPr>
                  <w:rFonts w:ascii="Arial" w:eastAsia="Arial" w:hAnsi="Arial" w:cs="Arial"/>
                  <w:color w:val="000000"/>
                  <w:sz w:val="16"/>
                  <w:szCs w:val="16"/>
                </w:rPr>
                <w:t>4</w:t>
              </w:r>
            </w:ins>
          </w:p>
        </w:tc>
      </w:tr>
      <w:tr w:rsidR="00F31DCC" w14:paraId="7B71BD4B" w14:textId="77777777" w:rsidTr="00F31DCC">
        <w:trPr>
          <w:cantSplit/>
          <w:ins w:id="982" w:author="Andrew Mertens" w:date="2022-12-14T02:24:00Z"/>
        </w:trPr>
        <w:tc>
          <w:tcPr>
            <w:tcW w:w="1234"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B5F10B" w14:textId="38265C06" w:rsidR="001304E5" w:rsidRDefault="00E0454E" w:rsidP="00F31DCC">
            <w:pPr>
              <w:keepNext/>
              <w:spacing w:before="100" w:after="100" w:line="240" w:lineRule="auto"/>
              <w:ind w:left="100" w:right="100"/>
              <w:jc w:val="left"/>
              <w:rPr>
                <w:ins w:id="983" w:author="Andrew Mertens" w:date="2022-12-14T02:24:00Z"/>
              </w:rPr>
            </w:pPr>
            <w:ins w:id="984" w:author="Andrew Mertens" w:date="2022-12-14T02:24:00Z">
              <w:r>
                <w:rPr>
                  <w:rFonts w:ascii="Arial" w:eastAsia="Arial" w:hAnsi="Arial" w:cs="Arial"/>
                  <w:color w:val="000000"/>
                  <w:sz w:val="16"/>
                  <w:szCs w:val="16"/>
                </w:rPr>
                <w:t xml:space="preserve">Knee, J. et al. Effects of an urban sanitation intervention on childhood enteric infection and </w:t>
              </w:r>
              <w:r w:rsidR="002E3907">
                <w:rPr>
                  <w:rFonts w:ascii="Arial" w:eastAsia="Arial" w:hAnsi="Arial" w:cs="Arial"/>
                  <w:color w:val="000000"/>
                  <w:sz w:val="16"/>
                  <w:szCs w:val="16"/>
                </w:rPr>
                <w:t>diarrhoea</w:t>
              </w:r>
              <w:r>
                <w:rPr>
                  <w:rFonts w:ascii="Arial" w:eastAsia="Arial" w:hAnsi="Arial" w:cs="Arial"/>
                  <w:color w:val="000000"/>
                  <w:sz w:val="16"/>
                  <w:szCs w:val="16"/>
                </w:rPr>
                <w:t xml:space="preserve"> in Maputo, Mozambique: A controlled before-and-after trial. </w:t>
              </w:r>
              <w:proofErr w:type="spellStart"/>
              <w:r>
                <w:rPr>
                  <w:rFonts w:ascii="Arial" w:eastAsia="Arial" w:hAnsi="Arial" w:cs="Arial"/>
                  <w:color w:val="000000"/>
                  <w:sz w:val="16"/>
                  <w:szCs w:val="16"/>
                </w:rPr>
                <w:t>eLife</w:t>
              </w:r>
              <w:proofErr w:type="spellEnd"/>
              <w:r>
                <w:rPr>
                  <w:rFonts w:ascii="Arial" w:eastAsia="Arial" w:hAnsi="Arial" w:cs="Arial"/>
                  <w:color w:val="000000"/>
                  <w:sz w:val="16"/>
                  <w:szCs w:val="16"/>
                </w:rPr>
                <w:t xml:space="preserve"> 2011</w:t>
              </w:r>
            </w:ins>
          </w:p>
        </w:tc>
        <w:tc>
          <w:tcPr>
            <w:tcW w:w="923"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ED1287" w14:textId="77777777" w:rsidR="001304E5" w:rsidRDefault="00E0454E" w:rsidP="00F31DCC">
            <w:pPr>
              <w:keepNext/>
              <w:spacing w:before="100" w:after="100" w:line="240" w:lineRule="auto"/>
              <w:ind w:left="100" w:right="100"/>
              <w:jc w:val="left"/>
              <w:rPr>
                <w:ins w:id="985" w:author="Andrew Mertens" w:date="2022-12-14T02:24:00Z"/>
              </w:rPr>
            </w:pPr>
            <w:ins w:id="986" w:author="Andrew Mertens" w:date="2022-12-14T02:24:00Z">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ins>
          </w:p>
        </w:tc>
        <w:tc>
          <w:tcPr>
            <w:tcW w:w="375"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01ECB597" w14:textId="77777777" w:rsidR="001304E5" w:rsidRDefault="00E0454E" w:rsidP="00F31DCC">
            <w:pPr>
              <w:keepNext/>
              <w:spacing w:before="100" w:after="100" w:line="240" w:lineRule="auto"/>
              <w:ind w:left="100" w:right="100"/>
              <w:jc w:val="left"/>
              <w:rPr>
                <w:ins w:id="987" w:author="Andrew Mertens" w:date="2022-12-14T02:24:00Z"/>
              </w:rPr>
            </w:pPr>
            <w:ins w:id="988" w:author="Andrew Mertens" w:date="2022-12-14T02:24:00Z">
              <w:r>
                <w:rPr>
                  <w:rFonts w:ascii="Arial" w:eastAsia="Arial" w:hAnsi="Arial" w:cs="Arial"/>
                  <w:color w:val="000000"/>
                  <w:sz w:val="16"/>
                  <w:szCs w:val="16"/>
                </w:rPr>
                <w:t>possible (no blinding)</w:t>
              </w:r>
            </w:ins>
          </w:p>
        </w:tc>
        <w:tc>
          <w:tcPr>
            <w:tcW w:w="375"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FF0E96" w14:textId="77777777" w:rsidR="001304E5" w:rsidRDefault="00E0454E" w:rsidP="00F31DCC">
            <w:pPr>
              <w:keepNext/>
              <w:spacing w:before="100" w:after="100" w:line="240" w:lineRule="auto"/>
              <w:ind w:left="100" w:right="100"/>
              <w:jc w:val="left"/>
              <w:rPr>
                <w:ins w:id="989" w:author="Andrew Mertens" w:date="2022-12-14T02:24:00Z"/>
              </w:rPr>
            </w:pPr>
            <w:ins w:id="990" w:author="Andrew Mertens" w:date="2022-12-14T02:24:00Z">
              <w:r>
                <w:rPr>
                  <w:rFonts w:ascii="Arial" w:eastAsia="Arial" w:hAnsi="Arial" w:cs="Arial"/>
                  <w:color w:val="000000"/>
                  <w:sz w:val="16"/>
                  <w:szCs w:val="16"/>
                </w:rPr>
                <w:t>substantial loss to FU</w:t>
              </w:r>
            </w:ins>
          </w:p>
        </w:tc>
        <w:tc>
          <w:tcPr>
            <w:tcW w:w="53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DF7B32" w14:textId="77777777" w:rsidR="001304E5" w:rsidRDefault="00E0454E" w:rsidP="00F31DCC">
            <w:pPr>
              <w:keepNext/>
              <w:spacing w:before="100" w:after="100" w:line="240" w:lineRule="auto"/>
              <w:ind w:left="100" w:right="100"/>
              <w:jc w:val="left"/>
              <w:rPr>
                <w:ins w:id="991" w:author="Andrew Mertens" w:date="2022-12-14T02:24:00Z"/>
              </w:rPr>
            </w:pPr>
            <w:ins w:id="992" w:author="Andrew Mertens" w:date="2022-12-14T02:24:00Z">
              <w:r>
                <w:rPr>
                  <w:rFonts w:ascii="Arial" w:eastAsia="Arial" w:hAnsi="Arial" w:cs="Arial"/>
                  <w:color w:val="000000"/>
                  <w:sz w:val="16"/>
                  <w:szCs w:val="16"/>
                </w:rPr>
                <w:t xml:space="preserve">* </w:t>
              </w:r>
              <w:proofErr w:type="gramStart"/>
              <w:r>
                <w:rPr>
                  <w:rFonts w:ascii="Arial" w:eastAsia="Arial" w:hAnsi="Arial" w:cs="Arial"/>
                  <w:color w:val="000000"/>
                  <w:sz w:val="16"/>
                  <w:szCs w:val="16"/>
                </w:rPr>
                <w:t>household</w:t>
              </w:r>
              <w:proofErr w:type="gramEnd"/>
              <w:r>
                <w:rPr>
                  <w:rFonts w:ascii="Arial" w:eastAsia="Arial" w:hAnsi="Arial" w:cs="Arial"/>
                  <w:color w:val="000000"/>
                  <w:sz w:val="16"/>
                  <w:szCs w:val="16"/>
                </w:rPr>
                <w:t>-level interventions</w:t>
              </w:r>
            </w:ins>
          </w:p>
        </w:tc>
        <w:tc>
          <w:tcPr>
            <w:tcW w:w="457"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2F85EA88" w14:textId="023DF408" w:rsidR="001304E5" w:rsidRDefault="00E0454E" w:rsidP="00F31DCC">
            <w:pPr>
              <w:keepNext/>
              <w:spacing w:before="100" w:after="100" w:line="240" w:lineRule="auto"/>
              <w:ind w:left="100" w:right="100"/>
              <w:jc w:val="left"/>
              <w:rPr>
                <w:ins w:id="993" w:author="Andrew Mertens" w:date="2022-12-14T02:24:00Z"/>
              </w:rPr>
            </w:pPr>
            <w:proofErr w:type="gramStart"/>
            <w:ins w:id="994" w:author="Andrew Mertens" w:date="2022-12-14T02:24:00Z">
              <w:r>
                <w:rPr>
                  <w:rFonts w:ascii="Arial" w:eastAsia="Arial" w:hAnsi="Arial" w:cs="Arial"/>
                  <w:color w:val="000000"/>
                  <w:sz w:val="16"/>
                  <w:szCs w:val="16"/>
                </w:rPr>
                <w:t>caregiver</w:t>
              </w:r>
              <w:proofErr w:type="gramEnd"/>
              <w:r>
                <w:rPr>
                  <w:rFonts w:ascii="Arial" w:eastAsia="Arial" w:hAnsi="Arial" w:cs="Arial"/>
                  <w:color w:val="000000"/>
                  <w:sz w:val="16"/>
                  <w:szCs w:val="16"/>
                </w:rPr>
                <w:t xml:space="preserve">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ins>
          </w:p>
        </w:tc>
        <w:tc>
          <w:tcPr>
            <w:tcW w:w="43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83342E" w14:textId="77777777" w:rsidR="001304E5" w:rsidRDefault="00E0454E" w:rsidP="00F31DCC">
            <w:pPr>
              <w:keepNext/>
              <w:spacing w:before="100" w:after="100" w:line="240" w:lineRule="auto"/>
              <w:ind w:left="100" w:right="100"/>
              <w:jc w:val="left"/>
              <w:rPr>
                <w:ins w:id="995" w:author="Andrew Mertens" w:date="2022-12-14T02:24:00Z"/>
              </w:rPr>
            </w:pPr>
            <w:ins w:id="996" w:author="Andrew Mertens" w:date="2022-12-14T02:24:00Z">
              <w:r>
                <w:rPr>
                  <w:rFonts w:ascii="Arial" w:eastAsia="Arial" w:hAnsi="Arial" w:cs="Arial"/>
                  <w:color w:val="000000"/>
                  <w:sz w:val="16"/>
                  <w:szCs w:val="16"/>
                </w:rPr>
                <w:t>possible (no blinding of assessor or person under study)</w:t>
              </w:r>
            </w:ins>
          </w:p>
        </w:tc>
        <w:tc>
          <w:tcPr>
            <w:tcW w:w="40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27759B35" w14:textId="77777777" w:rsidR="001304E5" w:rsidRDefault="00E0454E" w:rsidP="00F31DCC">
            <w:pPr>
              <w:keepNext/>
              <w:spacing w:before="100" w:after="100" w:line="240" w:lineRule="auto"/>
              <w:ind w:left="100" w:right="100"/>
              <w:jc w:val="left"/>
              <w:rPr>
                <w:ins w:id="997" w:author="Andrew Mertens" w:date="2022-12-14T02:24:00Z"/>
              </w:rPr>
            </w:pPr>
            <w:ins w:id="998" w:author="Andrew Mertens" w:date="2022-12-14T02:24:00Z">
              <w:r>
                <w:rPr>
                  <w:rFonts w:ascii="Arial" w:eastAsia="Arial" w:hAnsi="Arial" w:cs="Arial"/>
                  <w:color w:val="000000"/>
                  <w:sz w:val="16"/>
                  <w:szCs w:val="16"/>
                </w:rPr>
                <w:t>**</w:t>
              </w:r>
            </w:ins>
          </w:p>
        </w:tc>
        <w:tc>
          <w:tcPr>
            <w:tcW w:w="274"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D01991" w14:textId="77777777" w:rsidR="001304E5" w:rsidRDefault="00E0454E" w:rsidP="00F31DCC">
            <w:pPr>
              <w:keepNext/>
              <w:spacing w:before="100" w:after="100" w:line="240" w:lineRule="auto"/>
              <w:ind w:left="100" w:right="100"/>
              <w:jc w:val="left"/>
              <w:rPr>
                <w:ins w:id="999" w:author="Andrew Mertens" w:date="2022-12-14T02:24:00Z"/>
              </w:rPr>
            </w:pPr>
            <w:ins w:id="1000" w:author="Andrew Mertens" w:date="2022-12-14T02:24:00Z">
              <w:r>
                <w:rPr>
                  <w:rFonts w:ascii="Arial" w:eastAsia="Arial" w:hAnsi="Arial" w:cs="Arial"/>
                  <w:color w:val="000000"/>
                  <w:sz w:val="16"/>
                  <w:szCs w:val="16"/>
                </w:rPr>
                <w:t>3</w:t>
              </w:r>
            </w:ins>
          </w:p>
        </w:tc>
      </w:tr>
    </w:tbl>
    <w:p w14:paraId="5577DC7B" w14:textId="77777777" w:rsidR="001304E5" w:rsidRDefault="00E0454E">
      <w:pPr>
        <w:pStyle w:val="BodyText"/>
        <w:rPr>
          <w:ins w:id="1001" w:author="Andrew Mertens" w:date="2022-12-14T02:24:00Z"/>
        </w:rPr>
      </w:pPr>
      <w:ins w:id="1002" w:author="Andrew Mertens" w:date="2022-12-14T02:24:00Z">
        <w:r>
          <w:rPr>
            <w:vertAlign w:val="superscript"/>
          </w:rPr>
          <w:t>a</w:t>
        </w:r>
        <w:r>
          <w:t xml:space="preserve"> RCTs receive 1 star, unless evidence of selection bias (</w:t>
        </w:r>
        <w:proofErr w:type="gramStart"/>
        <w:r>
          <w:t>e.g.</w:t>
        </w:r>
        <w:proofErr w:type="gramEnd"/>
        <w:r>
          <w:t> </w:t>
        </w:r>
        <w:proofErr w:type="spellStart"/>
        <w:r>
          <w:t>randomisation</w:t>
        </w:r>
        <w:proofErr w:type="spellEnd"/>
        <w:r>
          <w:t xml:space="preserve"> procedures not followed). Meaningful differences between groups at baseline in RCTs receive 0 stars. Rates of declining to participate &gt;10% receive 0 stars. Non- or quasi-</w:t>
        </w:r>
        <w:proofErr w:type="spellStart"/>
        <w:r>
          <w:t>randomised</w:t>
        </w:r>
        <w:proofErr w:type="spellEnd"/>
        <w:r>
          <w:t xml:space="preserve"> studies receive 0 stars.</w:t>
        </w:r>
      </w:ins>
    </w:p>
    <w:p w14:paraId="72524CCC" w14:textId="77777777" w:rsidR="001304E5" w:rsidRDefault="00E0454E">
      <w:pPr>
        <w:pStyle w:val="BodyText"/>
        <w:rPr>
          <w:ins w:id="1003" w:author="Andrew Mertens" w:date="2022-12-14T02:24:00Z"/>
        </w:rPr>
      </w:pPr>
      <w:ins w:id="1004" w:author="Andrew Mertens" w:date="2022-12-14T02:24:00Z">
        <w:r>
          <w:rPr>
            <w:vertAlign w:val="superscript"/>
          </w:rPr>
          <w:t>b</w:t>
        </w:r>
        <w:r>
          <w:t xml:space="preserve"> If intervention recipient was not blinded to intervention status, 0 stars.</w:t>
        </w:r>
      </w:ins>
    </w:p>
    <w:p w14:paraId="5A592073" w14:textId="77777777" w:rsidR="001304E5" w:rsidRDefault="00E0454E">
      <w:pPr>
        <w:pStyle w:val="BodyText"/>
        <w:rPr>
          <w:ins w:id="1005" w:author="Andrew Mertens" w:date="2022-12-14T02:24:00Z"/>
        </w:rPr>
      </w:pPr>
      <w:ins w:id="1006" w:author="Andrew Mertens" w:date="2022-12-14T02:24:00Z">
        <w:r>
          <w:rPr>
            <w:vertAlign w:val="superscript"/>
          </w:rPr>
          <w:t>c</w:t>
        </w:r>
        <w:r>
          <w:t xml:space="preserve"> &lt;10% receives 1 star, greater than or equal to 10% receives 0 stars.</w:t>
        </w:r>
      </w:ins>
    </w:p>
    <w:p w14:paraId="283EBCD0" w14:textId="77777777" w:rsidR="001304E5" w:rsidRDefault="00E0454E">
      <w:pPr>
        <w:pStyle w:val="BodyText"/>
        <w:rPr>
          <w:ins w:id="1007" w:author="Andrew Mertens" w:date="2022-12-14T02:24:00Z"/>
        </w:rPr>
      </w:pPr>
      <w:ins w:id="1008" w:author="Andrew Mertens" w:date="2022-12-14T02:24:00Z">
        <w:r>
          <w:rPr>
            <w:vertAlign w:val="superscript"/>
          </w:rPr>
          <w:t>d</w:t>
        </w:r>
        <w:r>
          <w:t xml:space="preserve"> Interventions delivered at the household/individual level receive 1 star. Interventions delivered at the community level that missed a substantial, </w:t>
        </w:r>
        <w:proofErr w:type="gramStart"/>
        <w:r>
          <w:t>i.e.</w:t>
        </w:r>
        <w:proofErr w:type="gramEnd"/>
        <w:r>
          <w:t>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ins>
    </w:p>
    <w:p w14:paraId="09DE33A9" w14:textId="77777777" w:rsidR="001304E5" w:rsidRDefault="00E0454E">
      <w:pPr>
        <w:pStyle w:val="BodyText"/>
        <w:rPr>
          <w:ins w:id="1009" w:author="Andrew Mertens" w:date="2022-12-14T02:24:00Z"/>
        </w:rPr>
      </w:pPr>
      <w:ins w:id="1010" w:author="Andrew Mertens" w:date="2022-12-14T02:24:00Z">
        <w:r>
          <w:rPr>
            <w:vertAlign w:val="superscript"/>
          </w:rPr>
          <w:t>e</w:t>
        </w:r>
        <w:r>
          <w:t xml:space="preserve"> Parent / person recall (=0 stars). Fieldworker assessed (=1 star). Physician/microbiologically assessed (=2 stars)</w:t>
        </w:r>
      </w:ins>
    </w:p>
    <w:p w14:paraId="2C70816F" w14:textId="77777777" w:rsidR="001304E5" w:rsidRDefault="00E0454E">
      <w:pPr>
        <w:pStyle w:val="BodyText"/>
        <w:rPr>
          <w:ins w:id="1011" w:author="Andrew Mertens" w:date="2022-12-14T02:24:00Z"/>
        </w:rPr>
      </w:pPr>
      <w:ins w:id="1012" w:author="Andrew Mertens" w:date="2022-12-14T02:24:00Z">
        <w:r>
          <w:rPr>
            <w:vertAlign w:val="superscript"/>
          </w:rPr>
          <w:t>f</w:t>
        </w:r>
        <w:r>
          <w:t xml:space="preserve"> If outcome measurement staff were not blinded to intervention status, 0 stars.</w:t>
        </w:r>
      </w:ins>
    </w:p>
    <w:p w14:paraId="73224B26" w14:textId="77777777" w:rsidR="001304E5" w:rsidRDefault="00E0454E">
      <w:pPr>
        <w:pStyle w:val="BodyText"/>
      </w:pPr>
      <w:ins w:id="1013" w:author="Andrew Mertens" w:date="2022-12-14T02:24:00Z">
        <w:r>
          <w:rPr>
            <w:vertAlign w:val="superscript"/>
          </w:rPr>
          <w:lastRenderedPageBreak/>
          <w:t>g</w:t>
        </w:r>
        <w:r>
          <w:t xml:space="preserve"> Scoring is based on losing stars (max. 2). Individual RCTs with baseline balance on covariates are unlikely to require adjustment (=2 stars). Cluster-RCTs and non-</w:t>
        </w:r>
        <w:proofErr w:type="spellStart"/>
        <w:r>
          <w:t>randomised</w:t>
        </w:r>
        <w:proofErr w:type="spellEnd"/>
        <w:r>
          <w:t xml:space="preserve"> trials may require adjustment for clustering (-1 star if not done). RCTs or </w:t>
        </w:r>
        <w:proofErr w:type="spellStart"/>
        <w:r>
          <w:t>cRCTs</w:t>
        </w:r>
        <w:proofErr w:type="spellEnd"/>
        <w:r>
          <w:t xml:space="preserve"> may require adjustment for covariates, with justification (-1 star if not done). Non-</w:t>
        </w:r>
        <w:proofErr w:type="spellStart"/>
        <w:r>
          <w:t>randomised</w:t>
        </w:r>
        <w:proofErr w:type="spellEnd"/>
        <w:r>
          <w:t xml:space="preserve"> studies require adjustment for covariates (-1 star if not done), but also adequate justification for covariate selection (-1 star if not included), and there can be too few or too many covariates.</w:t>
        </w:r>
      </w:ins>
      <w:bookmarkEnd w:id="275"/>
      <w:bookmarkEnd w:id="278"/>
    </w:p>
    <w:sectPr w:rsidR="001304E5" w:rsidSect="008956B7">
      <w:headerReference w:type="default" r:id="rId36"/>
      <w:footerReference w:type="default" r:id="rId37"/>
      <w:pgSz w:w="15840" w:h="12240" w:orient="landscape"/>
      <w:pgMar w:top="720" w:right="720" w:bottom="720" w:left="720" w:header="720" w:footer="720" w:gutter="0"/>
      <w:cols w:space="720"/>
      <w:docGrid w:linePitch="326"/>
      <w:sectPrChange w:id="1016" w:author="Andrew Mertens" w:date="2022-12-14T02:24:00Z">
        <w:sectPr w:rsidR="001304E5" w:rsidSect="008956B7">
          <w:pgMar w:top="1440" w:right="1440" w:bottom="1440" w:left="1440" w:header="720" w:footer="72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99466" w14:textId="77777777" w:rsidR="00C126EA" w:rsidRDefault="00C126EA">
      <w:pPr>
        <w:spacing w:after="0" w:line="240" w:lineRule="auto"/>
      </w:pPr>
      <w:r>
        <w:separator/>
      </w:r>
    </w:p>
  </w:endnote>
  <w:endnote w:type="continuationSeparator" w:id="0">
    <w:p w14:paraId="4C082C18" w14:textId="77777777" w:rsidR="00C126EA" w:rsidRDefault="00C126EA">
      <w:pPr>
        <w:spacing w:after="0" w:line="240" w:lineRule="auto"/>
      </w:pPr>
      <w:r>
        <w:continuationSeparator/>
      </w:r>
    </w:p>
  </w:endnote>
  <w:endnote w:type="continuationNotice" w:id="1">
    <w:p w14:paraId="71022934" w14:textId="77777777" w:rsidR="00C126EA" w:rsidRDefault="00C126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jaVu Sans">
    <w:altName w:val="Verdan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615A" w14:textId="77777777" w:rsidR="00064CC5" w:rsidRDefault="00064CC5">
    <w:pPr>
      <w:pStyle w:val="Footer"/>
      <w:pPrChange w:id="1015" w:author="Andrew Mertens" w:date="2022-12-14T02:24:00Z">
        <w:pPr>
          <w:pStyle w:val="CommentReference"/>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C35DD" w14:textId="77777777" w:rsidR="00C126EA" w:rsidRDefault="00C126EA">
      <w:r>
        <w:separator/>
      </w:r>
    </w:p>
  </w:footnote>
  <w:footnote w:type="continuationSeparator" w:id="0">
    <w:p w14:paraId="61A9BD00" w14:textId="77777777" w:rsidR="00C126EA" w:rsidRDefault="00C126EA">
      <w:r>
        <w:continuationSeparator/>
      </w:r>
    </w:p>
  </w:footnote>
  <w:footnote w:type="continuationNotice" w:id="1">
    <w:p w14:paraId="5CB7A764" w14:textId="77777777" w:rsidR="00C126EA" w:rsidRDefault="00C126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F3604" w14:textId="77777777" w:rsidR="00064CC5" w:rsidRDefault="00064CC5">
    <w:pPr>
      <w:pStyle w:val="Header"/>
      <w:pPrChange w:id="1014" w:author="Andrew Mertens" w:date="2022-12-14T02:24:00Z">
        <w:pPr>
          <w:pStyle w:val="CommentText"/>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AAC39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883615">
    <w:abstractNumId w:val="14"/>
  </w:num>
  <w:num w:numId="2" w16cid:durableId="1275554194">
    <w:abstractNumId w:val="13"/>
  </w:num>
  <w:num w:numId="3" w16cid:durableId="1788965053">
    <w:abstractNumId w:val="13"/>
  </w:num>
  <w:num w:numId="4" w16cid:durableId="1280650331">
    <w:abstractNumId w:val="13"/>
  </w:num>
  <w:num w:numId="5" w16cid:durableId="1594238699">
    <w:abstractNumId w:val="13"/>
  </w:num>
  <w:num w:numId="6" w16cid:durableId="132990141">
    <w:abstractNumId w:val="13"/>
  </w:num>
  <w:num w:numId="7" w16cid:durableId="157355956">
    <w:abstractNumId w:val="13"/>
  </w:num>
  <w:num w:numId="8" w16cid:durableId="1017541289">
    <w:abstractNumId w:val="13"/>
  </w:num>
  <w:num w:numId="9" w16cid:durableId="642196193">
    <w:abstractNumId w:val="13"/>
  </w:num>
  <w:num w:numId="10" w16cid:durableId="1937131979">
    <w:abstractNumId w:val="13"/>
  </w:num>
  <w:num w:numId="11" w16cid:durableId="1433237389">
    <w:abstractNumId w:val="13"/>
  </w:num>
  <w:num w:numId="12" w16cid:durableId="2064911080">
    <w:abstractNumId w:val="0"/>
  </w:num>
  <w:num w:numId="13" w16cid:durableId="1262688490">
    <w:abstractNumId w:val="10"/>
  </w:num>
  <w:num w:numId="14" w16cid:durableId="197395980">
    <w:abstractNumId w:val="8"/>
  </w:num>
  <w:num w:numId="15" w16cid:durableId="885869781">
    <w:abstractNumId w:val="7"/>
  </w:num>
  <w:num w:numId="16" w16cid:durableId="990869981">
    <w:abstractNumId w:val="6"/>
  </w:num>
  <w:num w:numId="17" w16cid:durableId="1720671126">
    <w:abstractNumId w:val="5"/>
  </w:num>
  <w:num w:numId="18" w16cid:durableId="81689225">
    <w:abstractNumId w:val="9"/>
  </w:num>
  <w:num w:numId="19" w16cid:durableId="167329055">
    <w:abstractNumId w:val="4"/>
  </w:num>
  <w:num w:numId="20" w16cid:durableId="101271353">
    <w:abstractNumId w:val="3"/>
  </w:num>
  <w:num w:numId="21" w16cid:durableId="1075784348">
    <w:abstractNumId w:val="2"/>
  </w:num>
  <w:num w:numId="22" w16cid:durableId="1117675522">
    <w:abstractNumId w:val="1"/>
  </w:num>
  <w:num w:numId="23" w16cid:durableId="1439566131">
    <w:abstractNumId w:val="15"/>
  </w:num>
  <w:num w:numId="24" w16cid:durableId="2071536312">
    <w:abstractNumId w:val="12"/>
  </w:num>
  <w:num w:numId="25" w16cid:durableId="14358305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204660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4E5"/>
    <w:rsid w:val="00064CC5"/>
    <w:rsid w:val="001304E5"/>
    <w:rsid w:val="002E3907"/>
    <w:rsid w:val="002E4F8F"/>
    <w:rsid w:val="003B698C"/>
    <w:rsid w:val="00411141"/>
    <w:rsid w:val="00483559"/>
    <w:rsid w:val="0048608F"/>
    <w:rsid w:val="00543C8C"/>
    <w:rsid w:val="005C475B"/>
    <w:rsid w:val="00627125"/>
    <w:rsid w:val="008172B4"/>
    <w:rsid w:val="00857A80"/>
    <w:rsid w:val="008956B7"/>
    <w:rsid w:val="008A15FD"/>
    <w:rsid w:val="009D7C4C"/>
    <w:rsid w:val="00A25DEC"/>
    <w:rsid w:val="00AD42A1"/>
    <w:rsid w:val="00B23CC5"/>
    <w:rsid w:val="00B40657"/>
    <w:rsid w:val="00B4753E"/>
    <w:rsid w:val="00BB1130"/>
    <w:rsid w:val="00C126EA"/>
    <w:rsid w:val="00C32AD6"/>
    <w:rsid w:val="00C90E04"/>
    <w:rsid w:val="00CD5625"/>
    <w:rsid w:val="00CF1C92"/>
    <w:rsid w:val="00E0454E"/>
    <w:rsid w:val="00F31DCC"/>
    <w:rsid w:val="00F41E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5A05A"/>
  <w15:docId w15:val="{CD167C83-7EBF-46A1-9EB8-D044C9B4F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E0454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E0454E"/>
    <w:rPr>
      <w:rFonts w:ascii="Times New Roman" w:hAnsi="Times New Roman" w:cs="Times New Roman"/>
      <w:sz w:val="18"/>
      <w:szCs w:val="18"/>
    </w:rPr>
  </w:style>
  <w:style w:type="paragraph" w:styleId="CommentSubject">
    <w:name w:val="annotation subject"/>
    <w:basedOn w:val="CommentText"/>
    <w:next w:val="CommentText"/>
    <w:link w:val="CommentSubjectChar"/>
    <w:semiHidden/>
    <w:unhideWhenUsed/>
    <w:rsid w:val="00627125"/>
    <w:rPr>
      <w:b/>
      <w:bCs/>
    </w:rPr>
  </w:style>
  <w:style w:type="character" w:customStyle="1" w:styleId="CommentSubjectChar">
    <w:name w:val="Comment Subject Char"/>
    <w:basedOn w:val="CommentTextChar"/>
    <w:link w:val="CommentSubject"/>
    <w:semiHidden/>
    <w:rsid w:val="00627125"/>
    <w:rPr>
      <w:b/>
      <w:bCs/>
      <w:sz w:val="20"/>
      <w:szCs w:val="20"/>
    </w:rPr>
  </w:style>
  <w:style w:type="paragraph" w:styleId="Header">
    <w:name w:val="header"/>
    <w:basedOn w:val="Normal"/>
    <w:link w:val="HeaderChar"/>
    <w:unhideWhenUsed/>
    <w:rsid w:val="00064CC5"/>
    <w:pPr>
      <w:tabs>
        <w:tab w:val="center" w:pos="4680"/>
        <w:tab w:val="right" w:pos="9360"/>
      </w:tabs>
      <w:spacing w:after="0" w:line="240" w:lineRule="auto"/>
    </w:pPr>
  </w:style>
  <w:style w:type="character" w:customStyle="1" w:styleId="HeaderChar">
    <w:name w:val="Header Char"/>
    <w:basedOn w:val="DefaultParagraphFont"/>
    <w:link w:val="Header"/>
    <w:rsid w:val="00064CC5"/>
  </w:style>
  <w:style w:type="paragraph" w:styleId="Footer">
    <w:name w:val="footer"/>
    <w:basedOn w:val="Normal"/>
    <w:link w:val="FooterChar"/>
    <w:unhideWhenUsed/>
    <w:rsid w:val="00064CC5"/>
    <w:pPr>
      <w:tabs>
        <w:tab w:val="center" w:pos="4680"/>
        <w:tab w:val="right" w:pos="9360"/>
      </w:tabs>
      <w:spacing w:after="0" w:line="240" w:lineRule="auto"/>
    </w:pPr>
  </w:style>
  <w:style w:type="character" w:customStyle="1" w:styleId="FooterChar">
    <w:name w:val="Footer Char"/>
    <w:basedOn w:val="DefaultParagraphFont"/>
    <w:link w:val="Footer"/>
    <w:rsid w:val="00064C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37</Pages>
  <Words>4351</Words>
  <Characters>24802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Figures and Tables</vt:lpstr>
    </vt:vector>
  </TitlesOfParts>
  <Company/>
  <LinksUpToDate>false</LinksUpToDate>
  <CharactersWithSpaces>29095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1</cp:revision>
  <dcterms:created xsi:type="dcterms:W3CDTF">2022-12-12T19:57:00Z</dcterms:created>
  <dcterms:modified xsi:type="dcterms:W3CDTF">2022-12-14T10:27:00Z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